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5474"/>
        <w:gridCol w:w="4164"/>
      </w:tblGrid>
      <w:tr w:rsidR="006900D7" w:rsidRPr="0057567B" w14:paraId="536586CE" w14:textId="77777777" w:rsidTr="009026DE">
        <w:tc>
          <w:tcPr>
            <w:tcW w:w="5637" w:type="dxa"/>
            <w:shd w:val="clear" w:color="auto" w:fill="auto"/>
          </w:tcPr>
          <w:p w14:paraId="6EC0B3A1" w14:textId="77777777" w:rsidR="006900D7" w:rsidRPr="0057567B" w:rsidRDefault="006900D7" w:rsidP="0057567B">
            <w:pPr>
              <w:spacing w:line="360" w:lineRule="auto"/>
              <w:ind w:left="-46"/>
              <w:rPr>
                <w:b/>
                <w:bCs/>
                <w:sz w:val="28"/>
                <w:szCs w:val="28"/>
                <w:lang w:val="ru-RU"/>
              </w:rPr>
            </w:pPr>
            <w:bookmarkStart w:id="0" w:name="_Toc267396143"/>
            <w:bookmarkStart w:id="1" w:name="_Toc267396723"/>
            <w:r w:rsidRPr="0057567B">
              <w:rPr>
                <w:b/>
                <w:sz w:val="28"/>
                <w:szCs w:val="28"/>
                <w:lang w:val="ru-RU"/>
              </w:rPr>
              <w:t>СОГЛАСОВАНО</w:t>
            </w:r>
          </w:p>
          <w:p w14:paraId="71B808AB" w14:textId="77777777" w:rsidR="006900D7" w:rsidRPr="0057567B" w:rsidRDefault="006900D7" w:rsidP="0057567B">
            <w:pPr>
              <w:spacing w:line="360" w:lineRule="auto"/>
              <w:ind w:left="-46"/>
              <w:rPr>
                <w:sz w:val="28"/>
                <w:szCs w:val="28"/>
                <w:lang w:val="ru-RU"/>
              </w:rPr>
            </w:pPr>
            <w:r w:rsidRPr="0057567B">
              <w:rPr>
                <w:sz w:val="28"/>
                <w:szCs w:val="28"/>
                <w:lang w:val="ru-RU"/>
              </w:rPr>
              <w:t xml:space="preserve">Доцент кафедры </w:t>
            </w:r>
            <w:r w:rsidRPr="0057567B">
              <w:rPr>
                <w:sz w:val="28"/>
                <w:szCs w:val="28"/>
                <w:lang w:val="ru-RU"/>
              </w:rPr>
              <w:br/>
              <w:t>ИАНИ ННГУ, к.ф.-м.н.</w:t>
            </w:r>
          </w:p>
          <w:p w14:paraId="3C317897" w14:textId="77777777" w:rsidR="006900D7" w:rsidRPr="0057567B" w:rsidRDefault="006900D7" w:rsidP="0057567B">
            <w:pPr>
              <w:spacing w:line="360" w:lineRule="auto"/>
              <w:ind w:left="-46"/>
              <w:rPr>
                <w:sz w:val="28"/>
                <w:szCs w:val="28"/>
                <w:lang w:val="ru-RU"/>
              </w:rPr>
            </w:pPr>
          </w:p>
          <w:p w14:paraId="50EC050F" w14:textId="77777777" w:rsidR="006900D7" w:rsidRPr="0057567B" w:rsidRDefault="006900D7" w:rsidP="0057567B">
            <w:pPr>
              <w:spacing w:line="360" w:lineRule="auto"/>
              <w:ind w:left="-46"/>
              <w:rPr>
                <w:sz w:val="28"/>
                <w:szCs w:val="28"/>
                <w:lang w:val="ru-RU"/>
              </w:rPr>
            </w:pPr>
            <w:r w:rsidRPr="0057567B">
              <w:rPr>
                <w:sz w:val="28"/>
                <w:szCs w:val="28"/>
                <w:lang w:val="ru-RU"/>
              </w:rPr>
              <w:t xml:space="preserve">_____________  Д.А. </w:t>
            </w:r>
            <w:proofErr w:type="spellStart"/>
            <w:r w:rsidRPr="0057567B">
              <w:rPr>
                <w:sz w:val="28"/>
                <w:szCs w:val="28"/>
                <w:lang w:val="ru-RU"/>
              </w:rPr>
              <w:t>Яшунин</w:t>
            </w:r>
            <w:proofErr w:type="spellEnd"/>
          </w:p>
          <w:p w14:paraId="098ADFE0" w14:textId="77777777" w:rsidR="006900D7" w:rsidRPr="0057567B" w:rsidRDefault="006900D7" w:rsidP="0057567B">
            <w:pPr>
              <w:spacing w:line="360" w:lineRule="auto"/>
              <w:ind w:left="-46"/>
              <w:rPr>
                <w:b/>
                <w:sz w:val="28"/>
                <w:szCs w:val="28"/>
                <w:lang w:val="ru-RU"/>
              </w:rPr>
            </w:pPr>
            <w:r w:rsidRPr="0057567B">
              <w:rPr>
                <w:sz w:val="28"/>
                <w:szCs w:val="28"/>
                <w:lang w:val="ru-RU"/>
              </w:rPr>
              <w:t>«____»______________2019 г.</w:t>
            </w:r>
          </w:p>
          <w:p w14:paraId="2FBB5C88" w14:textId="77777777" w:rsidR="006900D7" w:rsidRPr="0057567B" w:rsidRDefault="006900D7" w:rsidP="0057567B">
            <w:pPr>
              <w:spacing w:line="360" w:lineRule="auto"/>
              <w:jc w:val="center"/>
              <w:rPr>
                <w:b/>
                <w:sz w:val="28"/>
                <w:szCs w:val="28"/>
                <w:lang w:val="ru-RU"/>
              </w:rPr>
            </w:pPr>
          </w:p>
        </w:tc>
        <w:tc>
          <w:tcPr>
            <w:tcW w:w="4217" w:type="dxa"/>
            <w:shd w:val="clear" w:color="auto" w:fill="auto"/>
          </w:tcPr>
          <w:p w14:paraId="41D9A42C" w14:textId="77777777" w:rsidR="006900D7" w:rsidRPr="0057567B" w:rsidRDefault="006900D7" w:rsidP="0057567B">
            <w:pPr>
              <w:spacing w:line="360" w:lineRule="auto"/>
              <w:ind w:left="-46"/>
              <w:rPr>
                <w:b/>
                <w:bCs/>
                <w:sz w:val="28"/>
                <w:szCs w:val="28"/>
                <w:lang w:val="ru-RU"/>
              </w:rPr>
            </w:pPr>
            <w:r w:rsidRPr="0057567B">
              <w:rPr>
                <w:b/>
                <w:sz w:val="28"/>
                <w:szCs w:val="28"/>
                <w:lang w:val="ru-RU"/>
              </w:rPr>
              <w:t>УТВЕРЖДАЮ</w:t>
            </w:r>
          </w:p>
          <w:p w14:paraId="557C12DC" w14:textId="77777777" w:rsidR="006900D7" w:rsidRPr="0057567B" w:rsidRDefault="006900D7" w:rsidP="0057567B">
            <w:pPr>
              <w:spacing w:line="360" w:lineRule="auto"/>
              <w:ind w:left="-46"/>
              <w:rPr>
                <w:sz w:val="28"/>
                <w:szCs w:val="28"/>
                <w:lang w:val="ru-RU"/>
              </w:rPr>
            </w:pPr>
            <w:r w:rsidRPr="0057567B">
              <w:rPr>
                <w:sz w:val="28"/>
                <w:szCs w:val="28"/>
                <w:lang w:val="ru-RU"/>
              </w:rPr>
              <w:t xml:space="preserve">Профессор кафедры </w:t>
            </w:r>
            <w:r w:rsidRPr="0057567B">
              <w:rPr>
                <w:sz w:val="28"/>
                <w:szCs w:val="28"/>
                <w:lang w:val="ru-RU"/>
              </w:rPr>
              <w:br/>
              <w:t>ИАНИ ННГУ, д.т.н.</w:t>
            </w:r>
          </w:p>
          <w:p w14:paraId="13EC6AD3" w14:textId="77777777" w:rsidR="006900D7" w:rsidRPr="0057567B" w:rsidRDefault="006900D7" w:rsidP="0057567B">
            <w:pPr>
              <w:spacing w:line="360" w:lineRule="auto"/>
              <w:ind w:left="-46"/>
              <w:rPr>
                <w:sz w:val="28"/>
                <w:szCs w:val="28"/>
                <w:lang w:val="ru-RU"/>
              </w:rPr>
            </w:pPr>
          </w:p>
          <w:p w14:paraId="6FCADF84" w14:textId="77777777" w:rsidR="006900D7" w:rsidRPr="0057567B" w:rsidRDefault="006900D7" w:rsidP="0057567B">
            <w:pPr>
              <w:spacing w:line="360" w:lineRule="auto"/>
              <w:ind w:left="-46"/>
              <w:rPr>
                <w:sz w:val="28"/>
                <w:szCs w:val="28"/>
                <w:lang w:val="ru-RU"/>
              </w:rPr>
            </w:pPr>
            <w:r w:rsidRPr="0057567B">
              <w:rPr>
                <w:sz w:val="28"/>
                <w:szCs w:val="28"/>
                <w:lang w:val="ru-RU"/>
              </w:rPr>
              <w:t>_____________  Н.В. Старостин</w:t>
            </w:r>
          </w:p>
          <w:p w14:paraId="54EDB400" w14:textId="77777777" w:rsidR="006900D7" w:rsidRPr="0057567B" w:rsidRDefault="006900D7" w:rsidP="0057567B">
            <w:pPr>
              <w:spacing w:line="360" w:lineRule="auto"/>
              <w:ind w:left="-46"/>
              <w:rPr>
                <w:b/>
                <w:sz w:val="28"/>
                <w:szCs w:val="28"/>
                <w:lang w:val="ru-RU"/>
              </w:rPr>
            </w:pPr>
            <w:r w:rsidRPr="0057567B">
              <w:rPr>
                <w:sz w:val="28"/>
                <w:szCs w:val="28"/>
                <w:lang w:val="ru-RU"/>
              </w:rPr>
              <w:t>«____»______________2019 г.</w:t>
            </w:r>
          </w:p>
          <w:p w14:paraId="3E1F5751" w14:textId="77777777" w:rsidR="006900D7" w:rsidRPr="0057567B" w:rsidRDefault="006900D7" w:rsidP="0057567B">
            <w:pPr>
              <w:spacing w:line="360" w:lineRule="auto"/>
              <w:jc w:val="center"/>
              <w:rPr>
                <w:b/>
                <w:sz w:val="28"/>
                <w:szCs w:val="28"/>
                <w:lang w:val="ru-RU"/>
              </w:rPr>
            </w:pPr>
          </w:p>
        </w:tc>
      </w:tr>
    </w:tbl>
    <w:p w14:paraId="78F17881" w14:textId="77777777" w:rsidR="00785D7E" w:rsidRDefault="00785D7E" w:rsidP="00C34996">
      <w:pPr>
        <w:spacing w:line="360" w:lineRule="auto"/>
        <w:jc w:val="center"/>
        <w:rPr>
          <w:b/>
          <w:sz w:val="28"/>
          <w:szCs w:val="28"/>
          <w:lang w:val="ru-RU"/>
        </w:rPr>
      </w:pPr>
    </w:p>
    <w:p w14:paraId="62A8EDBD" w14:textId="77777777" w:rsidR="009648AE" w:rsidRPr="00847C98" w:rsidRDefault="009648AE" w:rsidP="00C34996">
      <w:pPr>
        <w:spacing w:line="360" w:lineRule="auto"/>
        <w:jc w:val="center"/>
        <w:rPr>
          <w:b/>
          <w:sz w:val="28"/>
          <w:szCs w:val="28"/>
          <w:lang w:val="ru-RU"/>
        </w:rPr>
      </w:pPr>
    </w:p>
    <w:p w14:paraId="05B555B0" w14:textId="77777777" w:rsidR="00785D7E" w:rsidRPr="00847C98" w:rsidRDefault="00785D7E" w:rsidP="00C34996">
      <w:pPr>
        <w:spacing w:line="360" w:lineRule="auto"/>
        <w:jc w:val="center"/>
        <w:rPr>
          <w:b/>
          <w:sz w:val="28"/>
          <w:szCs w:val="28"/>
          <w:lang w:val="ru-RU"/>
        </w:rPr>
      </w:pPr>
    </w:p>
    <w:p w14:paraId="18A4F53D" w14:textId="77777777" w:rsidR="00785D7E" w:rsidRPr="007A363A" w:rsidRDefault="000225CA" w:rsidP="000225CA">
      <w:pPr>
        <w:spacing w:line="360" w:lineRule="auto"/>
        <w:jc w:val="center"/>
        <w:rPr>
          <w:sz w:val="28"/>
          <w:szCs w:val="28"/>
          <w:lang w:val="ru-RU"/>
        </w:rPr>
      </w:pPr>
      <w:r w:rsidRPr="00847C98">
        <w:rPr>
          <w:b/>
          <w:sz w:val="28"/>
          <w:szCs w:val="28"/>
          <w:lang w:val="ru-RU"/>
        </w:rPr>
        <w:t xml:space="preserve">Пояснительная записка </w:t>
      </w:r>
      <w:r w:rsidR="00094C91" w:rsidRPr="006900D7">
        <w:rPr>
          <w:b/>
          <w:sz w:val="28"/>
          <w:szCs w:val="28"/>
          <w:lang w:val="ru-RU"/>
        </w:rPr>
        <w:t>№</w:t>
      </w:r>
      <w:r w:rsidR="006900D7">
        <w:rPr>
          <w:b/>
          <w:sz w:val="28"/>
          <w:szCs w:val="28"/>
          <w:lang w:val="ru-RU"/>
        </w:rPr>
        <w:t xml:space="preserve"> </w:t>
      </w:r>
      <w:r w:rsidR="001C3C29" w:rsidRPr="007A363A">
        <w:rPr>
          <w:b/>
          <w:sz w:val="28"/>
          <w:szCs w:val="28"/>
          <w:lang w:val="ru-RU"/>
        </w:rPr>
        <w:t>5</w:t>
      </w:r>
    </w:p>
    <w:p w14:paraId="0B60F6C3" w14:textId="77777777" w:rsidR="000225CA" w:rsidRPr="006900D7" w:rsidRDefault="006900D7" w:rsidP="00015547">
      <w:pPr>
        <w:jc w:val="center"/>
        <w:rPr>
          <w:b/>
          <w:bCs/>
          <w:sz w:val="28"/>
          <w:szCs w:val="28"/>
          <w:lang w:val="ru-RU"/>
        </w:rPr>
      </w:pPr>
      <w:r>
        <w:rPr>
          <w:b/>
          <w:bCs/>
          <w:sz w:val="28"/>
          <w:szCs w:val="28"/>
          <w:lang w:val="ru-RU"/>
        </w:rPr>
        <w:t>«</w:t>
      </w:r>
      <w:r w:rsidR="00AC448F">
        <w:rPr>
          <w:b/>
          <w:bCs/>
          <w:sz w:val="28"/>
          <w:szCs w:val="28"/>
          <w:lang w:val="ru-RU"/>
        </w:rPr>
        <w:t>ПЗ по известным наборам изображений (ПЗ5)</w:t>
      </w:r>
      <w:r>
        <w:rPr>
          <w:b/>
          <w:bCs/>
          <w:sz w:val="28"/>
          <w:szCs w:val="28"/>
          <w:lang w:val="ru-RU"/>
        </w:rPr>
        <w:t>»</w:t>
      </w:r>
    </w:p>
    <w:p w14:paraId="21E742E6" w14:textId="77777777" w:rsidR="006900D7" w:rsidRDefault="006900D7" w:rsidP="00015547">
      <w:pPr>
        <w:jc w:val="center"/>
        <w:rPr>
          <w:b/>
          <w:bCs/>
          <w:sz w:val="28"/>
          <w:szCs w:val="28"/>
          <w:lang w:val="ru-RU"/>
        </w:rPr>
      </w:pPr>
    </w:p>
    <w:p w14:paraId="3FFE43E7" w14:textId="77777777" w:rsidR="000225CA" w:rsidRPr="006900D7" w:rsidRDefault="000225CA" w:rsidP="00094C91">
      <w:pPr>
        <w:jc w:val="center"/>
        <w:rPr>
          <w:b/>
          <w:sz w:val="28"/>
          <w:szCs w:val="28"/>
          <w:lang w:val="ru-RU"/>
        </w:rPr>
      </w:pPr>
      <w:r w:rsidRPr="006900D7">
        <w:rPr>
          <w:b/>
          <w:sz w:val="28"/>
          <w:szCs w:val="28"/>
          <w:lang w:val="ru-RU"/>
        </w:rPr>
        <w:t>Э</w:t>
      </w:r>
      <w:r w:rsidR="00FA7C5F" w:rsidRPr="006900D7">
        <w:rPr>
          <w:b/>
          <w:sz w:val="28"/>
          <w:szCs w:val="28"/>
          <w:lang w:val="ru-RU"/>
        </w:rPr>
        <w:t>тап 1</w:t>
      </w:r>
      <w:r w:rsidRPr="006900D7">
        <w:rPr>
          <w:b/>
          <w:sz w:val="28"/>
          <w:szCs w:val="28"/>
          <w:lang w:val="ru-RU"/>
        </w:rPr>
        <w:t xml:space="preserve">. </w:t>
      </w:r>
      <w:r w:rsidR="006900D7" w:rsidRPr="006900D7">
        <w:rPr>
          <w:b/>
          <w:sz w:val="28"/>
          <w:szCs w:val="28"/>
          <w:lang w:val="ru-RU"/>
        </w:rPr>
        <w:t xml:space="preserve">Подготовка обзоров на существующие подходы к решению </w:t>
      </w:r>
      <w:r w:rsidR="006900D7">
        <w:rPr>
          <w:b/>
          <w:sz w:val="28"/>
          <w:szCs w:val="28"/>
          <w:lang w:val="ru-RU"/>
        </w:rPr>
        <w:br/>
      </w:r>
      <w:r w:rsidR="006900D7" w:rsidRPr="006900D7">
        <w:rPr>
          <w:b/>
          <w:sz w:val="28"/>
          <w:szCs w:val="28"/>
          <w:lang w:val="ru-RU"/>
        </w:rPr>
        <w:t>задачи и построение технологического стека</w:t>
      </w:r>
    </w:p>
    <w:p w14:paraId="187FC04C" w14:textId="77777777" w:rsidR="000225CA" w:rsidRPr="006900D7" w:rsidRDefault="000225CA" w:rsidP="000225CA">
      <w:pPr>
        <w:spacing w:line="360" w:lineRule="auto"/>
        <w:jc w:val="center"/>
        <w:rPr>
          <w:b/>
          <w:sz w:val="28"/>
          <w:szCs w:val="28"/>
          <w:lang w:val="ru-RU"/>
        </w:rPr>
      </w:pPr>
    </w:p>
    <w:p w14:paraId="7800F31B" w14:textId="77777777" w:rsidR="00FF46D1" w:rsidRPr="006900D7" w:rsidRDefault="000225CA" w:rsidP="000225CA">
      <w:pPr>
        <w:jc w:val="center"/>
        <w:rPr>
          <w:b/>
          <w:sz w:val="28"/>
          <w:szCs w:val="28"/>
          <w:lang w:val="ru-RU"/>
        </w:rPr>
      </w:pPr>
      <w:r w:rsidRPr="006900D7">
        <w:rPr>
          <w:b/>
          <w:sz w:val="28"/>
          <w:szCs w:val="28"/>
          <w:lang w:val="ru-RU"/>
        </w:rPr>
        <w:t xml:space="preserve"> НИР </w:t>
      </w:r>
      <w:r w:rsidR="00785D7E" w:rsidRPr="006900D7">
        <w:rPr>
          <w:b/>
          <w:sz w:val="28"/>
          <w:szCs w:val="28"/>
          <w:lang w:val="ru-RU"/>
        </w:rPr>
        <w:t>«</w:t>
      </w:r>
      <w:r w:rsidR="006900D7" w:rsidRPr="006900D7">
        <w:rPr>
          <w:b/>
          <w:bCs/>
          <w:sz w:val="28"/>
          <w:szCs w:val="28"/>
          <w:lang w:val="ru-RU"/>
        </w:rPr>
        <w:t xml:space="preserve">Разработка и реализация программного обеспечения </w:t>
      </w:r>
      <w:r w:rsidR="006900D7" w:rsidRPr="006900D7">
        <w:rPr>
          <w:b/>
          <w:bCs/>
          <w:sz w:val="28"/>
          <w:szCs w:val="28"/>
          <w:lang w:val="ru-RU"/>
        </w:rPr>
        <w:br/>
        <w:t>для распознавания лиц на групповых фотографиях</w:t>
      </w:r>
      <w:r w:rsidR="00094C91" w:rsidRPr="006900D7">
        <w:rPr>
          <w:b/>
          <w:sz w:val="28"/>
          <w:szCs w:val="28"/>
          <w:lang w:val="ru-RU"/>
        </w:rPr>
        <w:t>»</w:t>
      </w:r>
      <w:r w:rsidR="00FF46D1" w:rsidRPr="006900D7">
        <w:rPr>
          <w:b/>
          <w:sz w:val="28"/>
          <w:szCs w:val="28"/>
          <w:lang w:val="ru-RU"/>
        </w:rPr>
        <w:t xml:space="preserve"> </w:t>
      </w:r>
      <w:r w:rsidR="00FF46D1" w:rsidRPr="006900D7">
        <w:rPr>
          <w:b/>
          <w:sz w:val="28"/>
          <w:szCs w:val="28"/>
          <w:lang w:val="ru-RU"/>
        </w:rPr>
        <w:br/>
      </w:r>
    </w:p>
    <w:p w14:paraId="577B484C" w14:textId="77777777" w:rsidR="00785D7E" w:rsidRDefault="006900D7" w:rsidP="006900D7">
      <w:pPr>
        <w:jc w:val="center"/>
        <w:rPr>
          <w:b/>
          <w:sz w:val="28"/>
          <w:szCs w:val="28"/>
          <w:lang w:val="ru-RU"/>
        </w:rPr>
      </w:pPr>
      <w:r w:rsidRPr="006900D7">
        <w:rPr>
          <w:b/>
          <w:sz w:val="28"/>
          <w:szCs w:val="28"/>
          <w:lang w:val="ru-RU"/>
        </w:rPr>
        <w:t>(Шифр ПО «AFR»)</w:t>
      </w:r>
    </w:p>
    <w:p w14:paraId="2F915E42" w14:textId="77777777" w:rsidR="006900D7" w:rsidRDefault="006900D7" w:rsidP="006900D7">
      <w:pPr>
        <w:jc w:val="center"/>
        <w:rPr>
          <w:b/>
          <w:sz w:val="28"/>
          <w:szCs w:val="28"/>
          <w:lang w:val="ru-RU"/>
        </w:rPr>
      </w:pPr>
    </w:p>
    <w:p w14:paraId="76D9CADD" w14:textId="77777777" w:rsidR="006900D7" w:rsidRDefault="006900D7" w:rsidP="006900D7">
      <w:pPr>
        <w:jc w:val="center"/>
        <w:rPr>
          <w:b/>
          <w:sz w:val="28"/>
          <w:szCs w:val="28"/>
          <w:lang w:val="ru-RU"/>
        </w:rPr>
      </w:pPr>
    </w:p>
    <w:p w14:paraId="1C4865AA" w14:textId="77777777" w:rsidR="006900D7" w:rsidRDefault="006900D7" w:rsidP="006900D7">
      <w:pPr>
        <w:jc w:val="center"/>
        <w:rPr>
          <w:b/>
          <w:sz w:val="28"/>
          <w:szCs w:val="28"/>
          <w:lang w:val="ru-RU"/>
        </w:rPr>
      </w:pPr>
    </w:p>
    <w:p w14:paraId="2070FB75" w14:textId="77777777" w:rsidR="006900D7" w:rsidRPr="006900D7" w:rsidRDefault="006900D7" w:rsidP="006900D7">
      <w:pPr>
        <w:spacing w:line="360" w:lineRule="auto"/>
        <w:ind w:left="5670"/>
        <w:rPr>
          <w:sz w:val="28"/>
          <w:szCs w:val="28"/>
          <w:lang w:val="ru-RU"/>
        </w:rPr>
      </w:pPr>
      <w:r>
        <w:rPr>
          <w:sz w:val="28"/>
          <w:szCs w:val="28"/>
          <w:lang w:val="ru-RU"/>
        </w:rPr>
        <w:t xml:space="preserve">Ответственный исполнитель </w:t>
      </w:r>
    </w:p>
    <w:p w14:paraId="296B8309" w14:textId="77777777" w:rsidR="009648AE" w:rsidRDefault="009648AE" w:rsidP="006900D7">
      <w:pPr>
        <w:spacing w:line="360" w:lineRule="auto"/>
        <w:ind w:left="5670"/>
        <w:rPr>
          <w:sz w:val="28"/>
          <w:szCs w:val="28"/>
          <w:lang w:val="ru-RU"/>
        </w:rPr>
      </w:pPr>
    </w:p>
    <w:p w14:paraId="1C8EA758" w14:textId="77777777" w:rsidR="006900D7" w:rsidRPr="006900D7" w:rsidRDefault="009648AE" w:rsidP="006900D7">
      <w:pPr>
        <w:spacing w:line="360" w:lineRule="auto"/>
        <w:ind w:left="5670"/>
        <w:rPr>
          <w:sz w:val="28"/>
          <w:szCs w:val="28"/>
          <w:lang w:val="ru-RU"/>
        </w:rPr>
      </w:pPr>
      <w:r>
        <w:rPr>
          <w:sz w:val="28"/>
          <w:szCs w:val="28"/>
          <w:lang w:val="ru-RU"/>
        </w:rPr>
        <w:t>____________</w:t>
      </w:r>
      <w:r w:rsidR="006900D7" w:rsidRPr="006900D7">
        <w:rPr>
          <w:sz w:val="28"/>
          <w:szCs w:val="28"/>
          <w:lang w:val="ru-RU"/>
        </w:rPr>
        <w:t xml:space="preserve"> </w:t>
      </w:r>
      <w:r>
        <w:rPr>
          <w:sz w:val="28"/>
          <w:szCs w:val="28"/>
          <w:lang w:val="ru-RU"/>
        </w:rPr>
        <w:t xml:space="preserve"> М</w:t>
      </w:r>
      <w:r w:rsidR="006900D7" w:rsidRPr="006900D7">
        <w:rPr>
          <w:sz w:val="28"/>
          <w:szCs w:val="28"/>
          <w:lang w:val="ru-RU"/>
        </w:rPr>
        <w:t>.</w:t>
      </w:r>
      <w:r>
        <w:rPr>
          <w:sz w:val="28"/>
          <w:szCs w:val="28"/>
          <w:lang w:val="ru-RU"/>
        </w:rPr>
        <w:t>М</w:t>
      </w:r>
      <w:r w:rsidR="006900D7" w:rsidRPr="006900D7">
        <w:rPr>
          <w:sz w:val="28"/>
          <w:szCs w:val="28"/>
          <w:lang w:val="ru-RU"/>
        </w:rPr>
        <w:t xml:space="preserve">. </w:t>
      </w:r>
      <w:proofErr w:type="spellStart"/>
      <w:r>
        <w:rPr>
          <w:sz w:val="28"/>
          <w:szCs w:val="28"/>
          <w:lang w:val="ru-RU"/>
        </w:rPr>
        <w:t>Годовицын</w:t>
      </w:r>
      <w:proofErr w:type="spellEnd"/>
    </w:p>
    <w:p w14:paraId="27B6A1DA" w14:textId="77777777" w:rsidR="006900D7" w:rsidRPr="00847C98" w:rsidRDefault="006900D7" w:rsidP="006900D7">
      <w:pPr>
        <w:spacing w:line="360" w:lineRule="auto"/>
        <w:ind w:left="5670"/>
        <w:rPr>
          <w:b/>
          <w:sz w:val="28"/>
          <w:szCs w:val="28"/>
          <w:lang w:val="ru-RU"/>
        </w:rPr>
      </w:pPr>
      <w:r w:rsidRPr="006900D7">
        <w:rPr>
          <w:sz w:val="28"/>
          <w:szCs w:val="28"/>
          <w:lang w:val="ru-RU"/>
        </w:rPr>
        <w:t>«____»______________2019 г.</w:t>
      </w:r>
    </w:p>
    <w:p w14:paraId="246BFB98" w14:textId="77777777" w:rsidR="006900D7" w:rsidRPr="006900D7" w:rsidRDefault="006900D7" w:rsidP="006900D7">
      <w:pPr>
        <w:jc w:val="center"/>
        <w:rPr>
          <w:b/>
          <w:sz w:val="28"/>
          <w:szCs w:val="28"/>
          <w:lang w:val="ru-RU"/>
        </w:rPr>
      </w:pPr>
    </w:p>
    <w:p w14:paraId="5D9FB010" w14:textId="77777777" w:rsidR="002671F3" w:rsidRDefault="002671F3" w:rsidP="00C34996">
      <w:pPr>
        <w:spacing w:line="360" w:lineRule="auto"/>
        <w:jc w:val="center"/>
        <w:rPr>
          <w:sz w:val="28"/>
          <w:szCs w:val="28"/>
          <w:lang w:val="ru-RU"/>
        </w:rPr>
      </w:pPr>
    </w:p>
    <w:p w14:paraId="52323858" w14:textId="77777777" w:rsidR="006900D7" w:rsidRDefault="006900D7" w:rsidP="00C34996">
      <w:pPr>
        <w:spacing w:line="360" w:lineRule="auto"/>
        <w:jc w:val="center"/>
        <w:rPr>
          <w:sz w:val="28"/>
          <w:szCs w:val="28"/>
          <w:lang w:val="ru-RU"/>
        </w:rPr>
      </w:pPr>
    </w:p>
    <w:p w14:paraId="6BA85C56" w14:textId="77777777" w:rsidR="003067A6" w:rsidRPr="00847C98" w:rsidRDefault="003067A6" w:rsidP="00C34996">
      <w:pPr>
        <w:spacing w:line="360" w:lineRule="auto"/>
        <w:jc w:val="center"/>
        <w:rPr>
          <w:sz w:val="28"/>
          <w:szCs w:val="28"/>
          <w:lang w:val="ru-RU"/>
        </w:rPr>
      </w:pPr>
    </w:p>
    <w:p w14:paraId="34EB3D50" w14:textId="77777777" w:rsidR="002671F3" w:rsidRPr="00847C98" w:rsidRDefault="006900D7" w:rsidP="00C34996">
      <w:pPr>
        <w:spacing w:line="360" w:lineRule="auto"/>
        <w:jc w:val="center"/>
        <w:rPr>
          <w:b/>
          <w:bCs/>
          <w:sz w:val="28"/>
          <w:szCs w:val="28"/>
          <w:lang w:val="ru-RU"/>
        </w:rPr>
      </w:pPr>
      <w:r w:rsidRPr="00847C98">
        <w:rPr>
          <w:b/>
          <w:bCs/>
          <w:sz w:val="28"/>
          <w:szCs w:val="28"/>
          <w:lang w:val="ru-RU"/>
        </w:rPr>
        <w:t>Н. Новгород</w:t>
      </w:r>
      <w:r w:rsidR="002671F3" w:rsidRPr="00847C98">
        <w:rPr>
          <w:b/>
          <w:bCs/>
          <w:sz w:val="28"/>
          <w:szCs w:val="28"/>
          <w:lang w:val="ru-RU"/>
        </w:rPr>
        <w:t xml:space="preserve"> 201</w:t>
      </w:r>
      <w:r>
        <w:rPr>
          <w:b/>
          <w:bCs/>
          <w:sz w:val="28"/>
          <w:szCs w:val="28"/>
          <w:lang w:val="ru-RU"/>
        </w:rPr>
        <w:t>9</w:t>
      </w:r>
    </w:p>
    <w:p w14:paraId="3F9BF975" w14:textId="77777777" w:rsidR="0081184B" w:rsidRPr="00847C98" w:rsidRDefault="0081184B" w:rsidP="00C34996">
      <w:pPr>
        <w:spacing w:line="360" w:lineRule="auto"/>
        <w:rPr>
          <w:b/>
          <w:sz w:val="28"/>
          <w:szCs w:val="28"/>
          <w:lang w:val="ru-RU"/>
        </w:rPr>
      </w:pPr>
    </w:p>
    <w:p w14:paraId="5DBDDDB6" w14:textId="77777777" w:rsidR="0081184B" w:rsidRPr="00847C98" w:rsidRDefault="0081184B" w:rsidP="00C34996">
      <w:pPr>
        <w:spacing w:line="360" w:lineRule="auto"/>
        <w:rPr>
          <w:b/>
          <w:sz w:val="28"/>
          <w:szCs w:val="28"/>
          <w:lang w:val="ru-RU"/>
        </w:rPr>
      </w:pPr>
    </w:p>
    <w:p w14:paraId="57EF71A6" w14:textId="77777777" w:rsidR="00F64EFC" w:rsidRDefault="00F64EFC" w:rsidP="00F64EFC">
      <w:pPr>
        <w:pStyle w:val="1"/>
      </w:pPr>
      <w:r>
        <w:lastRenderedPageBreak/>
        <w:t>Оглавление</w:t>
      </w:r>
    </w:p>
    <w:p w14:paraId="2A46DB87" w14:textId="0ACB7111" w:rsidR="005512B0" w:rsidRDefault="00F64EFC">
      <w:pPr>
        <w:pStyle w:val="TOC1"/>
        <w:tabs>
          <w:tab w:val="left" w:pos="480"/>
          <w:tab w:val="right" w:leader="dot" w:pos="9628"/>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242939" w:history="1">
        <w:r w:rsidR="005512B0" w:rsidRPr="000D34E7">
          <w:rPr>
            <w:rStyle w:val="Hyperlink"/>
            <w:noProof/>
          </w:rPr>
          <w:t>1</w:t>
        </w:r>
        <w:r w:rsidR="005512B0">
          <w:rPr>
            <w:rFonts w:asciiTheme="minorHAnsi" w:eastAsiaTheme="minorEastAsia" w:hAnsiTheme="minorHAnsi" w:cstheme="minorBidi"/>
            <w:noProof/>
            <w:sz w:val="22"/>
            <w:szCs w:val="22"/>
            <w:lang w:eastAsia="en-US"/>
          </w:rPr>
          <w:tab/>
        </w:r>
        <w:r w:rsidR="005512B0" w:rsidRPr="000D34E7">
          <w:rPr>
            <w:rStyle w:val="Hyperlink"/>
            <w:noProof/>
          </w:rPr>
          <w:t>Введение</w:t>
        </w:r>
        <w:r w:rsidR="005512B0">
          <w:rPr>
            <w:noProof/>
            <w:webHidden/>
          </w:rPr>
          <w:tab/>
        </w:r>
        <w:r w:rsidR="005512B0">
          <w:rPr>
            <w:noProof/>
            <w:webHidden/>
          </w:rPr>
          <w:fldChar w:fldCharType="begin"/>
        </w:r>
        <w:r w:rsidR="005512B0">
          <w:rPr>
            <w:noProof/>
            <w:webHidden/>
          </w:rPr>
          <w:instrText xml:space="preserve"> PAGEREF _Toc9242939 \h </w:instrText>
        </w:r>
        <w:r w:rsidR="005512B0">
          <w:rPr>
            <w:noProof/>
            <w:webHidden/>
          </w:rPr>
        </w:r>
        <w:r w:rsidR="005512B0">
          <w:rPr>
            <w:noProof/>
            <w:webHidden/>
          </w:rPr>
          <w:fldChar w:fldCharType="separate"/>
        </w:r>
        <w:r w:rsidR="00441B89">
          <w:rPr>
            <w:noProof/>
            <w:webHidden/>
          </w:rPr>
          <w:t>3</w:t>
        </w:r>
        <w:r w:rsidR="005512B0">
          <w:rPr>
            <w:noProof/>
            <w:webHidden/>
          </w:rPr>
          <w:fldChar w:fldCharType="end"/>
        </w:r>
      </w:hyperlink>
    </w:p>
    <w:p w14:paraId="7B608A41" w14:textId="4E603DFF"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0" w:history="1">
        <w:r w:rsidRPr="000D34E7">
          <w:rPr>
            <w:rStyle w:val="Hyperlink"/>
            <w:noProof/>
          </w:rPr>
          <w:t>2</w:t>
        </w:r>
        <w:r>
          <w:rPr>
            <w:rFonts w:asciiTheme="minorHAnsi" w:eastAsiaTheme="minorEastAsia" w:hAnsiTheme="minorHAnsi" w:cstheme="minorBidi"/>
            <w:noProof/>
            <w:sz w:val="22"/>
            <w:szCs w:val="22"/>
            <w:lang w:eastAsia="en-US"/>
          </w:rPr>
          <w:tab/>
        </w:r>
        <w:r w:rsidRPr="000D34E7">
          <w:rPr>
            <w:rStyle w:val="Hyperlink"/>
            <w:noProof/>
          </w:rPr>
          <w:t>Датасет AgeDB</w:t>
        </w:r>
        <w:r>
          <w:rPr>
            <w:noProof/>
            <w:webHidden/>
          </w:rPr>
          <w:tab/>
        </w:r>
        <w:r>
          <w:rPr>
            <w:noProof/>
            <w:webHidden/>
          </w:rPr>
          <w:fldChar w:fldCharType="begin"/>
        </w:r>
        <w:r>
          <w:rPr>
            <w:noProof/>
            <w:webHidden/>
          </w:rPr>
          <w:instrText xml:space="preserve"> PAGEREF _Toc9242940 \h </w:instrText>
        </w:r>
        <w:r>
          <w:rPr>
            <w:noProof/>
            <w:webHidden/>
          </w:rPr>
        </w:r>
        <w:r>
          <w:rPr>
            <w:noProof/>
            <w:webHidden/>
          </w:rPr>
          <w:fldChar w:fldCharType="separate"/>
        </w:r>
        <w:r w:rsidR="00441B89">
          <w:rPr>
            <w:noProof/>
            <w:webHidden/>
          </w:rPr>
          <w:t>3</w:t>
        </w:r>
        <w:r>
          <w:rPr>
            <w:noProof/>
            <w:webHidden/>
          </w:rPr>
          <w:fldChar w:fldCharType="end"/>
        </w:r>
      </w:hyperlink>
    </w:p>
    <w:p w14:paraId="41A4D301" w14:textId="2B4B877E"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1" w:history="1">
        <w:r w:rsidRPr="000D34E7">
          <w:rPr>
            <w:rStyle w:val="Hyperlink"/>
            <w:noProof/>
          </w:rPr>
          <w:t>3</w:t>
        </w:r>
        <w:r>
          <w:rPr>
            <w:rFonts w:asciiTheme="minorHAnsi" w:eastAsiaTheme="minorEastAsia" w:hAnsiTheme="minorHAnsi" w:cstheme="minorBidi"/>
            <w:noProof/>
            <w:sz w:val="22"/>
            <w:szCs w:val="22"/>
            <w:lang w:eastAsia="en-US"/>
          </w:rPr>
          <w:tab/>
        </w:r>
        <w:r w:rsidRPr="000D34E7">
          <w:rPr>
            <w:rStyle w:val="Hyperlink"/>
            <w:noProof/>
          </w:rPr>
          <w:t>Датасет UmdFaces</w:t>
        </w:r>
        <w:r>
          <w:rPr>
            <w:noProof/>
            <w:webHidden/>
          </w:rPr>
          <w:tab/>
        </w:r>
        <w:r>
          <w:rPr>
            <w:noProof/>
            <w:webHidden/>
          </w:rPr>
          <w:fldChar w:fldCharType="begin"/>
        </w:r>
        <w:r>
          <w:rPr>
            <w:noProof/>
            <w:webHidden/>
          </w:rPr>
          <w:instrText xml:space="preserve"> PAGEREF _Toc9242941 \h </w:instrText>
        </w:r>
        <w:r>
          <w:rPr>
            <w:noProof/>
            <w:webHidden/>
          </w:rPr>
        </w:r>
        <w:r>
          <w:rPr>
            <w:noProof/>
            <w:webHidden/>
          </w:rPr>
          <w:fldChar w:fldCharType="separate"/>
        </w:r>
        <w:r w:rsidR="00441B89">
          <w:rPr>
            <w:noProof/>
            <w:webHidden/>
          </w:rPr>
          <w:t>5</w:t>
        </w:r>
        <w:r>
          <w:rPr>
            <w:noProof/>
            <w:webHidden/>
          </w:rPr>
          <w:fldChar w:fldCharType="end"/>
        </w:r>
      </w:hyperlink>
    </w:p>
    <w:p w14:paraId="6B3F9CB6" w14:textId="2400D6BF"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2" w:history="1">
        <w:r w:rsidRPr="000D34E7">
          <w:rPr>
            <w:rStyle w:val="Hyperlink"/>
            <w:noProof/>
          </w:rPr>
          <w:t>4</w:t>
        </w:r>
        <w:r>
          <w:rPr>
            <w:rFonts w:asciiTheme="minorHAnsi" w:eastAsiaTheme="minorEastAsia" w:hAnsiTheme="minorHAnsi" w:cstheme="minorBidi"/>
            <w:noProof/>
            <w:sz w:val="22"/>
            <w:szCs w:val="22"/>
            <w:lang w:eastAsia="en-US"/>
          </w:rPr>
          <w:tab/>
        </w:r>
        <w:r w:rsidRPr="000D34E7">
          <w:rPr>
            <w:rStyle w:val="Hyperlink"/>
            <w:noProof/>
          </w:rPr>
          <w:t>Датасет MS-Celeb-1M</w:t>
        </w:r>
        <w:r>
          <w:rPr>
            <w:noProof/>
            <w:webHidden/>
          </w:rPr>
          <w:tab/>
        </w:r>
        <w:r>
          <w:rPr>
            <w:noProof/>
            <w:webHidden/>
          </w:rPr>
          <w:fldChar w:fldCharType="begin"/>
        </w:r>
        <w:r>
          <w:rPr>
            <w:noProof/>
            <w:webHidden/>
          </w:rPr>
          <w:instrText xml:space="preserve"> PAGEREF _Toc9242942 \h </w:instrText>
        </w:r>
        <w:r>
          <w:rPr>
            <w:noProof/>
            <w:webHidden/>
          </w:rPr>
        </w:r>
        <w:r>
          <w:rPr>
            <w:noProof/>
            <w:webHidden/>
          </w:rPr>
          <w:fldChar w:fldCharType="separate"/>
        </w:r>
        <w:r w:rsidR="00441B89">
          <w:rPr>
            <w:noProof/>
            <w:webHidden/>
          </w:rPr>
          <w:t>5</w:t>
        </w:r>
        <w:r>
          <w:rPr>
            <w:noProof/>
            <w:webHidden/>
          </w:rPr>
          <w:fldChar w:fldCharType="end"/>
        </w:r>
      </w:hyperlink>
    </w:p>
    <w:p w14:paraId="026BD9AC" w14:textId="29C8EB86"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3" w:history="1">
        <w:r w:rsidRPr="000D34E7">
          <w:rPr>
            <w:rStyle w:val="Hyperlink"/>
            <w:noProof/>
          </w:rPr>
          <w:t>5</w:t>
        </w:r>
        <w:r>
          <w:rPr>
            <w:rFonts w:asciiTheme="minorHAnsi" w:eastAsiaTheme="minorEastAsia" w:hAnsiTheme="minorHAnsi" w:cstheme="minorBidi"/>
            <w:noProof/>
            <w:sz w:val="22"/>
            <w:szCs w:val="22"/>
            <w:lang w:eastAsia="en-US"/>
          </w:rPr>
          <w:tab/>
        </w:r>
        <w:r w:rsidRPr="000D34E7">
          <w:rPr>
            <w:rStyle w:val="Hyperlink"/>
            <w:noProof/>
          </w:rPr>
          <w:t>Датасет VGGFace2</w:t>
        </w:r>
        <w:r>
          <w:rPr>
            <w:noProof/>
            <w:webHidden/>
          </w:rPr>
          <w:tab/>
        </w:r>
        <w:r>
          <w:rPr>
            <w:noProof/>
            <w:webHidden/>
          </w:rPr>
          <w:fldChar w:fldCharType="begin"/>
        </w:r>
        <w:r>
          <w:rPr>
            <w:noProof/>
            <w:webHidden/>
          </w:rPr>
          <w:instrText xml:space="preserve"> PAGEREF _Toc9242943 \h </w:instrText>
        </w:r>
        <w:r>
          <w:rPr>
            <w:noProof/>
            <w:webHidden/>
          </w:rPr>
        </w:r>
        <w:r>
          <w:rPr>
            <w:noProof/>
            <w:webHidden/>
          </w:rPr>
          <w:fldChar w:fldCharType="separate"/>
        </w:r>
        <w:r w:rsidR="00441B89">
          <w:rPr>
            <w:noProof/>
            <w:webHidden/>
          </w:rPr>
          <w:t>6</w:t>
        </w:r>
        <w:r>
          <w:rPr>
            <w:noProof/>
            <w:webHidden/>
          </w:rPr>
          <w:fldChar w:fldCharType="end"/>
        </w:r>
      </w:hyperlink>
    </w:p>
    <w:p w14:paraId="7E8A5028" w14:textId="52C1B7F4"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4" w:history="1">
        <w:r w:rsidRPr="000D34E7">
          <w:rPr>
            <w:rStyle w:val="Hyperlink"/>
            <w:noProof/>
          </w:rPr>
          <w:t>6</w:t>
        </w:r>
        <w:r>
          <w:rPr>
            <w:rFonts w:asciiTheme="minorHAnsi" w:eastAsiaTheme="minorEastAsia" w:hAnsiTheme="minorHAnsi" w:cstheme="minorBidi"/>
            <w:noProof/>
            <w:sz w:val="22"/>
            <w:szCs w:val="22"/>
            <w:lang w:eastAsia="en-US"/>
          </w:rPr>
          <w:tab/>
        </w:r>
        <w:r w:rsidRPr="000D34E7">
          <w:rPr>
            <w:rStyle w:val="Hyperlink"/>
            <w:noProof/>
          </w:rPr>
          <w:t>Датасет IARPA Janus Benchmark-C</w:t>
        </w:r>
        <w:r>
          <w:rPr>
            <w:noProof/>
            <w:webHidden/>
          </w:rPr>
          <w:tab/>
        </w:r>
        <w:r>
          <w:rPr>
            <w:noProof/>
            <w:webHidden/>
          </w:rPr>
          <w:fldChar w:fldCharType="begin"/>
        </w:r>
        <w:r>
          <w:rPr>
            <w:noProof/>
            <w:webHidden/>
          </w:rPr>
          <w:instrText xml:space="preserve"> PAGEREF _Toc9242944 \h </w:instrText>
        </w:r>
        <w:r>
          <w:rPr>
            <w:noProof/>
            <w:webHidden/>
          </w:rPr>
        </w:r>
        <w:r>
          <w:rPr>
            <w:noProof/>
            <w:webHidden/>
          </w:rPr>
          <w:fldChar w:fldCharType="separate"/>
        </w:r>
        <w:r w:rsidR="00441B89">
          <w:rPr>
            <w:noProof/>
            <w:webHidden/>
          </w:rPr>
          <w:t>7</w:t>
        </w:r>
        <w:r>
          <w:rPr>
            <w:noProof/>
            <w:webHidden/>
          </w:rPr>
          <w:fldChar w:fldCharType="end"/>
        </w:r>
      </w:hyperlink>
    </w:p>
    <w:p w14:paraId="1B3202FA" w14:textId="59C028D2"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5" w:history="1">
        <w:r w:rsidRPr="000D34E7">
          <w:rPr>
            <w:rStyle w:val="Hyperlink"/>
            <w:noProof/>
          </w:rPr>
          <w:t>7</w:t>
        </w:r>
        <w:r>
          <w:rPr>
            <w:rFonts w:asciiTheme="minorHAnsi" w:eastAsiaTheme="minorEastAsia" w:hAnsiTheme="minorHAnsi" w:cstheme="minorBidi"/>
            <w:noProof/>
            <w:sz w:val="22"/>
            <w:szCs w:val="22"/>
            <w:lang w:eastAsia="en-US"/>
          </w:rPr>
          <w:tab/>
        </w:r>
        <w:r w:rsidRPr="000D34E7">
          <w:rPr>
            <w:rStyle w:val="Hyperlink"/>
            <w:noProof/>
          </w:rPr>
          <w:t>Датасет Cross-Age LFW</w:t>
        </w:r>
        <w:r>
          <w:rPr>
            <w:noProof/>
            <w:webHidden/>
          </w:rPr>
          <w:tab/>
        </w:r>
        <w:r>
          <w:rPr>
            <w:noProof/>
            <w:webHidden/>
          </w:rPr>
          <w:fldChar w:fldCharType="begin"/>
        </w:r>
        <w:r>
          <w:rPr>
            <w:noProof/>
            <w:webHidden/>
          </w:rPr>
          <w:instrText xml:space="preserve"> PAGEREF _Toc9242945 \h </w:instrText>
        </w:r>
        <w:r>
          <w:rPr>
            <w:noProof/>
            <w:webHidden/>
          </w:rPr>
        </w:r>
        <w:r>
          <w:rPr>
            <w:noProof/>
            <w:webHidden/>
          </w:rPr>
          <w:fldChar w:fldCharType="separate"/>
        </w:r>
        <w:r w:rsidR="00441B89">
          <w:rPr>
            <w:noProof/>
            <w:webHidden/>
          </w:rPr>
          <w:t>8</w:t>
        </w:r>
        <w:r>
          <w:rPr>
            <w:noProof/>
            <w:webHidden/>
          </w:rPr>
          <w:fldChar w:fldCharType="end"/>
        </w:r>
      </w:hyperlink>
    </w:p>
    <w:p w14:paraId="68A8DF59" w14:textId="3B297C63" w:rsidR="005512B0" w:rsidRDefault="005512B0">
      <w:pPr>
        <w:pStyle w:val="TOC1"/>
        <w:tabs>
          <w:tab w:val="left" w:pos="480"/>
          <w:tab w:val="right" w:leader="dot" w:pos="9628"/>
        </w:tabs>
        <w:rPr>
          <w:rFonts w:asciiTheme="minorHAnsi" w:eastAsiaTheme="minorEastAsia" w:hAnsiTheme="minorHAnsi" w:cstheme="minorBidi"/>
          <w:noProof/>
          <w:sz w:val="22"/>
          <w:szCs w:val="22"/>
          <w:lang w:eastAsia="en-US"/>
        </w:rPr>
      </w:pPr>
      <w:hyperlink w:anchor="_Toc9242946" w:history="1">
        <w:r w:rsidRPr="000D34E7">
          <w:rPr>
            <w:rStyle w:val="Hyperlink"/>
            <w:noProof/>
          </w:rPr>
          <w:t>8</w:t>
        </w:r>
        <w:r>
          <w:rPr>
            <w:rFonts w:asciiTheme="minorHAnsi" w:eastAsiaTheme="minorEastAsia" w:hAnsiTheme="minorHAnsi" w:cstheme="minorBidi"/>
            <w:noProof/>
            <w:sz w:val="22"/>
            <w:szCs w:val="22"/>
            <w:lang w:eastAsia="en-US"/>
          </w:rPr>
          <w:tab/>
        </w:r>
        <w:r w:rsidRPr="000D34E7">
          <w:rPr>
            <w:rStyle w:val="Hyperlink"/>
            <w:noProof/>
          </w:rPr>
          <w:t>Датасет UTKFaces</w:t>
        </w:r>
        <w:r>
          <w:rPr>
            <w:noProof/>
            <w:webHidden/>
          </w:rPr>
          <w:tab/>
        </w:r>
        <w:r>
          <w:rPr>
            <w:noProof/>
            <w:webHidden/>
          </w:rPr>
          <w:fldChar w:fldCharType="begin"/>
        </w:r>
        <w:r>
          <w:rPr>
            <w:noProof/>
            <w:webHidden/>
          </w:rPr>
          <w:instrText xml:space="preserve"> PAGEREF _Toc9242946 \h </w:instrText>
        </w:r>
        <w:r>
          <w:rPr>
            <w:noProof/>
            <w:webHidden/>
          </w:rPr>
        </w:r>
        <w:r>
          <w:rPr>
            <w:noProof/>
            <w:webHidden/>
          </w:rPr>
          <w:fldChar w:fldCharType="separate"/>
        </w:r>
        <w:r w:rsidR="00441B89">
          <w:rPr>
            <w:noProof/>
            <w:webHidden/>
          </w:rPr>
          <w:t>9</w:t>
        </w:r>
        <w:r>
          <w:rPr>
            <w:noProof/>
            <w:webHidden/>
          </w:rPr>
          <w:fldChar w:fldCharType="end"/>
        </w:r>
      </w:hyperlink>
    </w:p>
    <w:p w14:paraId="318D51D1" w14:textId="25DFFBB4" w:rsidR="005512B0" w:rsidRDefault="005512B0">
      <w:pPr>
        <w:pStyle w:val="TOC1"/>
        <w:tabs>
          <w:tab w:val="right" w:leader="dot" w:pos="9628"/>
        </w:tabs>
        <w:rPr>
          <w:rFonts w:asciiTheme="minorHAnsi" w:eastAsiaTheme="minorEastAsia" w:hAnsiTheme="minorHAnsi" w:cstheme="minorBidi"/>
          <w:noProof/>
          <w:sz w:val="22"/>
          <w:szCs w:val="22"/>
          <w:lang w:eastAsia="en-US"/>
        </w:rPr>
      </w:pPr>
      <w:hyperlink w:anchor="_Toc9242947" w:history="1">
        <w:r w:rsidRPr="000D34E7">
          <w:rPr>
            <w:rStyle w:val="Hyperlink"/>
            <w:noProof/>
          </w:rPr>
          <w:t>Список используемых источников</w:t>
        </w:r>
        <w:r>
          <w:rPr>
            <w:noProof/>
            <w:webHidden/>
          </w:rPr>
          <w:tab/>
        </w:r>
        <w:r>
          <w:rPr>
            <w:noProof/>
            <w:webHidden/>
          </w:rPr>
          <w:fldChar w:fldCharType="begin"/>
        </w:r>
        <w:r>
          <w:rPr>
            <w:noProof/>
            <w:webHidden/>
          </w:rPr>
          <w:instrText xml:space="preserve"> PAGEREF _Toc9242947 \h </w:instrText>
        </w:r>
        <w:r>
          <w:rPr>
            <w:noProof/>
            <w:webHidden/>
          </w:rPr>
        </w:r>
        <w:r>
          <w:rPr>
            <w:noProof/>
            <w:webHidden/>
          </w:rPr>
          <w:fldChar w:fldCharType="separate"/>
        </w:r>
        <w:r w:rsidR="00441B89">
          <w:rPr>
            <w:noProof/>
            <w:webHidden/>
          </w:rPr>
          <w:t>11</w:t>
        </w:r>
        <w:r>
          <w:rPr>
            <w:noProof/>
            <w:webHidden/>
          </w:rPr>
          <w:fldChar w:fldCharType="end"/>
        </w:r>
      </w:hyperlink>
    </w:p>
    <w:p w14:paraId="697E8B50" w14:textId="77777777" w:rsidR="00F64EFC" w:rsidRDefault="00F64EFC">
      <w:r>
        <w:rPr>
          <w:b/>
          <w:bCs/>
          <w:lang w:val="ru-RU"/>
        </w:rPr>
        <w:fldChar w:fldCharType="end"/>
      </w:r>
    </w:p>
    <w:p w14:paraId="36B36DCE" w14:textId="77777777" w:rsidR="00AC36E6" w:rsidRPr="00F64EFC" w:rsidRDefault="00AC36E6" w:rsidP="00C34996">
      <w:pPr>
        <w:spacing w:line="360" w:lineRule="auto"/>
        <w:rPr>
          <w:sz w:val="28"/>
          <w:szCs w:val="28"/>
          <w:lang w:val="ru-RU" w:eastAsia="ru-RU"/>
        </w:rPr>
      </w:pPr>
    </w:p>
    <w:p w14:paraId="1C884756" w14:textId="77777777" w:rsidR="00D24DB2" w:rsidRPr="007418BC" w:rsidRDefault="00D24DB2" w:rsidP="00C34996">
      <w:pPr>
        <w:spacing w:line="360" w:lineRule="auto"/>
        <w:rPr>
          <w:sz w:val="28"/>
          <w:szCs w:val="28"/>
          <w:lang w:eastAsia="ru-RU"/>
        </w:rPr>
      </w:pPr>
    </w:p>
    <w:p w14:paraId="33257D5E" w14:textId="77777777" w:rsidR="00D24DB2" w:rsidRPr="00847C98" w:rsidRDefault="00D24DB2" w:rsidP="00C34996">
      <w:pPr>
        <w:spacing w:line="360" w:lineRule="auto"/>
        <w:rPr>
          <w:sz w:val="28"/>
          <w:szCs w:val="28"/>
          <w:lang w:val="ru-RU" w:eastAsia="ru-RU"/>
        </w:rPr>
      </w:pPr>
    </w:p>
    <w:bookmarkEnd w:id="0"/>
    <w:bookmarkEnd w:id="1"/>
    <w:p w14:paraId="404751CB" w14:textId="77777777" w:rsidR="00DE3D57" w:rsidRPr="00847C98" w:rsidRDefault="00DE3D57" w:rsidP="00C34996">
      <w:pPr>
        <w:tabs>
          <w:tab w:val="left" w:pos="900"/>
        </w:tabs>
        <w:spacing w:line="360" w:lineRule="auto"/>
        <w:ind w:firstLine="510"/>
        <w:jc w:val="both"/>
        <w:rPr>
          <w:sz w:val="28"/>
          <w:szCs w:val="28"/>
          <w:lang w:val="ru-RU"/>
        </w:rPr>
      </w:pPr>
    </w:p>
    <w:p w14:paraId="0B19C000" w14:textId="77777777" w:rsidR="00C36C79" w:rsidRPr="00847C98" w:rsidRDefault="00C36C79" w:rsidP="00F64EFC">
      <w:pPr>
        <w:pStyle w:val="Heading1"/>
        <w:numPr>
          <w:ilvl w:val="0"/>
          <w:numId w:val="0"/>
        </w:numPr>
        <w:rPr>
          <w:bCs w:val="0"/>
          <w:sz w:val="28"/>
          <w:szCs w:val="28"/>
        </w:rPr>
      </w:pPr>
      <w:bookmarkStart w:id="2" w:name="_Toc269995866"/>
      <w:bookmarkStart w:id="3" w:name="_Toc339889723"/>
      <w:bookmarkStart w:id="4" w:name="_Toc463538319"/>
      <w:bookmarkStart w:id="5" w:name="_Toc463538331"/>
    </w:p>
    <w:p w14:paraId="75E77F03" w14:textId="77777777" w:rsidR="00C36C79" w:rsidRPr="00847C98" w:rsidRDefault="00C36C79" w:rsidP="00C36C79">
      <w:pPr>
        <w:pStyle w:val="120"/>
        <w:widowControl w:val="0"/>
        <w:spacing w:line="240" w:lineRule="auto"/>
        <w:ind w:firstLine="0"/>
        <w:rPr>
          <w:bCs/>
          <w:sz w:val="28"/>
          <w:szCs w:val="28"/>
          <w:lang w:val="ru-RU"/>
        </w:rPr>
      </w:pPr>
    </w:p>
    <w:p w14:paraId="4D008D13" w14:textId="77777777" w:rsidR="000D7517" w:rsidRPr="00847C98" w:rsidRDefault="000D7517" w:rsidP="00C36C79">
      <w:pPr>
        <w:pStyle w:val="120"/>
        <w:widowControl w:val="0"/>
        <w:spacing w:line="240" w:lineRule="auto"/>
        <w:ind w:firstLine="0"/>
        <w:rPr>
          <w:bCs/>
          <w:sz w:val="28"/>
          <w:szCs w:val="28"/>
          <w:lang w:val="ru-RU"/>
        </w:rPr>
      </w:pPr>
      <w:r w:rsidRPr="00847C98">
        <w:rPr>
          <w:bCs/>
          <w:sz w:val="28"/>
          <w:szCs w:val="28"/>
          <w:lang w:val="ru-RU"/>
        </w:rPr>
        <w:t xml:space="preserve"> </w:t>
      </w:r>
    </w:p>
    <w:p w14:paraId="2930FCD4" w14:textId="77777777" w:rsidR="00C36C79" w:rsidRPr="00847C98" w:rsidRDefault="00C36C79" w:rsidP="00C34996">
      <w:pPr>
        <w:pStyle w:val="Heading1"/>
        <w:numPr>
          <w:ilvl w:val="0"/>
          <w:numId w:val="0"/>
        </w:numPr>
        <w:spacing w:line="360" w:lineRule="auto"/>
        <w:ind w:left="680"/>
        <w:rPr>
          <w:rFonts w:cs="Times New Roman"/>
          <w:sz w:val="28"/>
          <w:szCs w:val="28"/>
        </w:rPr>
      </w:pPr>
    </w:p>
    <w:p w14:paraId="57600C35" w14:textId="77777777" w:rsidR="00F64EFC" w:rsidRDefault="00C36C79" w:rsidP="00F64EFC">
      <w:pPr>
        <w:pStyle w:val="Heading1"/>
        <w:rPr>
          <w:rFonts w:cs="Times New Roman"/>
        </w:rPr>
      </w:pPr>
      <w:bookmarkStart w:id="6" w:name="_GoBack"/>
      <w:bookmarkEnd w:id="6"/>
      <w:r w:rsidRPr="00847C98">
        <w:rPr>
          <w:rFonts w:cs="Times New Roman"/>
        </w:rPr>
        <w:br w:type="page"/>
      </w:r>
      <w:bookmarkStart w:id="7" w:name="_Toc339889734"/>
      <w:bookmarkStart w:id="8" w:name="_Toc463538330"/>
      <w:bookmarkStart w:id="9" w:name="_Toc463538342"/>
      <w:bookmarkStart w:id="10" w:name="_Toc194737265"/>
      <w:bookmarkStart w:id="11" w:name="_Toc9242939"/>
      <w:bookmarkEnd w:id="2"/>
      <w:bookmarkEnd w:id="3"/>
      <w:bookmarkEnd w:id="4"/>
      <w:bookmarkEnd w:id="5"/>
      <w:r w:rsidR="00AC448F">
        <w:rPr>
          <w:rFonts w:cs="Times New Roman"/>
        </w:rPr>
        <w:lastRenderedPageBreak/>
        <w:t>Введение</w:t>
      </w:r>
      <w:bookmarkEnd w:id="11"/>
    </w:p>
    <w:p w14:paraId="1AC13A21" w14:textId="085585E9" w:rsidR="007418BC" w:rsidRDefault="00AC448F" w:rsidP="007418BC">
      <w:pPr>
        <w:ind w:firstLine="360"/>
        <w:rPr>
          <w:lang w:val="ru-RU"/>
        </w:rPr>
      </w:pPr>
      <w:r>
        <w:rPr>
          <w:lang w:val="ru-RU"/>
        </w:rPr>
        <w:t xml:space="preserve">Для решения задач </w:t>
      </w:r>
      <w:proofErr w:type="spellStart"/>
      <w:r>
        <w:rPr>
          <w:lang w:val="ru-RU"/>
        </w:rPr>
        <w:t>детекции</w:t>
      </w:r>
      <w:proofErr w:type="spellEnd"/>
      <w:r>
        <w:rPr>
          <w:lang w:val="ru-RU"/>
        </w:rPr>
        <w:t xml:space="preserve"> лица человека на изображении и его идентификаци</w:t>
      </w:r>
      <w:r w:rsidR="007A363A">
        <w:rPr>
          <w:lang w:val="ru-RU"/>
        </w:rPr>
        <w:t>и</w:t>
      </w:r>
      <w:r>
        <w:rPr>
          <w:lang w:val="ru-RU"/>
        </w:rPr>
        <w:t xml:space="preserve"> необходим набор данных, на которых будет происходить </w:t>
      </w:r>
      <w:r w:rsidR="007A363A">
        <w:rPr>
          <w:lang w:val="ru-RU"/>
        </w:rPr>
        <w:t xml:space="preserve">обучение </w:t>
      </w:r>
      <w:r>
        <w:rPr>
          <w:lang w:val="ru-RU"/>
        </w:rPr>
        <w:t xml:space="preserve">алгоритма, </w:t>
      </w:r>
      <w:r w:rsidR="007A363A">
        <w:rPr>
          <w:lang w:val="ru-RU"/>
        </w:rPr>
        <w:t>решающего эти задачи</w:t>
      </w:r>
      <w:r>
        <w:rPr>
          <w:lang w:val="ru-RU"/>
        </w:rPr>
        <w:t xml:space="preserve">. Таких наборов существует большое множество, но все они </w:t>
      </w:r>
      <w:r w:rsidR="00FC26F4">
        <w:rPr>
          <w:lang w:val="ru-RU"/>
        </w:rPr>
        <w:t>не включают в себя лица, которые необходимо распознать с помощью ПО «</w:t>
      </w:r>
      <w:r w:rsidR="00FC26F4">
        <w:rPr>
          <w:lang w:val="en-GB"/>
        </w:rPr>
        <w:t>AFR</w:t>
      </w:r>
      <w:r w:rsidR="00FC26F4">
        <w:rPr>
          <w:lang w:val="ru-RU"/>
        </w:rPr>
        <w:t xml:space="preserve">». </w:t>
      </w:r>
      <w:r>
        <w:rPr>
          <w:lang w:val="ru-RU"/>
        </w:rPr>
        <w:t xml:space="preserve">Поэтому возникает необходимость создания нового набора данных. </w:t>
      </w:r>
      <w:r w:rsidR="007418BC">
        <w:rPr>
          <w:lang w:val="ru-RU"/>
        </w:rPr>
        <w:t xml:space="preserve">Для этого </w:t>
      </w:r>
      <w:r w:rsidR="00FC26F4">
        <w:rPr>
          <w:lang w:val="ru-RU"/>
        </w:rPr>
        <w:t xml:space="preserve">требуется </w:t>
      </w:r>
      <w:r w:rsidR="007418BC">
        <w:rPr>
          <w:lang w:val="ru-RU"/>
        </w:rPr>
        <w:t xml:space="preserve">провести анализ существующих решений, с целью выявления принципов построения наборов. </w:t>
      </w:r>
    </w:p>
    <w:p w14:paraId="01DFB48C" w14:textId="77777777" w:rsidR="007418BC" w:rsidRPr="00AC448F" w:rsidRDefault="007418BC" w:rsidP="00AC448F">
      <w:pPr>
        <w:ind w:firstLine="360"/>
        <w:rPr>
          <w:lang w:val="ru-RU"/>
        </w:rPr>
      </w:pPr>
    </w:p>
    <w:p w14:paraId="7E1E06F1" w14:textId="77777777" w:rsidR="00AC448F" w:rsidRPr="007A363A" w:rsidRDefault="00AC448F" w:rsidP="00AC448F">
      <w:pPr>
        <w:rPr>
          <w:lang w:val="ru-RU" w:eastAsia="ru-RU"/>
        </w:rPr>
      </w:pPr>
    </w:p>
    <w:p w14:paraId="60FD5292" w14:textId="788FEB36" w:rsidR="00AC448F" w:rsidRDefault="00CE4D84" w:rsidP="00AC448F">
      <w:pPr>
        <w:pStyle w:val="Heading1"/>
        <w:rPr>
          <w:rFonts w:cs="Times New Roman"/>
          <w:lang w:val="en-US"/>
        </w:rPr>
      </w:pPr>
      <w:bookmarkStart w:id="12" w:name="_Toc9242940"/>
      <w:proofErr w:type="spellStart"/>
      <w:r>
        <w:rPr>
          <w:rFonts w:cs="Times New Roman"/>
        </w:rPr>
        <w:t>Датасет</w:t>
      </w:r>
      <w:proofErr w:type="spellEnd"/>
      <w:r>
        <w:rPr>
          <w:rFonts w:cs="Times New Roman"/>
        </w:rPr>
        <w:t xml:space="preserve"> </w:t>
      </w:r>
      <w:proofErr w:type="spellStart"/>
      <w:r w:rsidR="007418BC">
        <w:rPr>
          <w:rFonts w:cs="Times New Roman"/>
          <w:lang w:val="en-US"/>
        </w:rPr>
        <w:t>AgeDB</w:t>
      </w:r>
      <w:bookmarkEnd w:id="12"/>
      <w:proofErr w:type="spellEnd"/>
    </w:p>
    <w:p w14:paraId="62EE28E0" w14:textId="77777777" w:rsidR="00317E4F" w:rsidRDefault="007D0009" w:rsidP="00317E4F">
      <w:pPr>
        <w:keepNext/>
      </w:pPr>
      <w:r>
        <w:rPr>
          <w:noProof/>
          <w:lang w:val="en-GB" w:eastAsia="en-GB"/>
        </w:rPr>
        <w:drawing>
          <wp:inline distT="0" distB="0" distL="0" distR="0" wp14:anchorId="188E119A" wp14:editId="2C821160">
            <wp:extent cx="3895725" cy="3357532"/>
            <wp:effectExtent l="0" t="0" r="0" b="0"/>
            <wp:docPr id="12" name="Рисунок 12" descr="https://pix.my/o/ZtR11K?15541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my/o/ZtR11K?15541354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8040" cy="3359527"/>
                    </a:xfrm>
                    <a:prstGeom prst="rect">
                      <a:avLst/>
                    </a:prstGeom>
                    <a:noFill/>
                    <a:ln>
                      <a:noFill/>
                    </a:ln>
                  </pic:spPr>
                </pic:pic>
              </a:graphicData>
            </a:graphic>
          </wp:inline>
        </w:drawing>
      </w:r>
    </w:p>
    <w:p w14:paraId="7155A817" w14:textId="46E810FE" w:rsidR="00AC448F" w:rsidRPr="00AC448F" w:rsidRDefault="00317E4F" w:rsidP="00317E4F">
      <w:pPr>
        <w:pStyle w:val="Caption"/>
        <w:rPr>
          <w:lang w:eastAsia="ru-RU"/>
        </w:rPr>
      </w:pPr>
      <w:r>
        <w:rPr>
          <w:lang w:val="ru-RU"/>
        </w:rPr>
        <w:t>Рисунок</w:t>
      </w:r>
      <w:r>
        <w:t xml:space="preserve"> </w:t>
      </w:r>
      <w:r w:rsidR="00DE2026">
        <w:rPr>
          <w:noProof/>
        </w:rPr>
        <w:fldChar w:fldCharType="begin"/>
      </w:r>
      <w:r w:rsidR="00DE2026">
        <w:rPr>
          <w:noProof/>
        </w:rPr>
        <w:instrText xml:space="preserve"> SEQ Figure \* ARABIC </w:instrText>
      </w:r>
      <w:r w:rsidR="00DE2026">
        <w:rPr>
          <w:noProof/>
        </w:rPr>
        <w:fldChar w:fldCharType="separate"/>
      </w:r>
      <w:r w:rsidR="00441B89">
        <w:rPr>
          <w:noProof/>
        </w:rPr>
        <w:t>1</w:t>
      </w:r>
      <w:r w:rsidR="00DE2026">
        <w:rPr>
          <w:noProof/>
        </w:rPr>
        <w:fldChar w:fldCharType="end"/>
      </w:r>
      <w:r>
        <w:rPr>
          <w:lang w:val="ru-RU"/>
        </w:rPr>
        <w:t>. Примеры изображений.</w:t>
      </w:r>
    </w:p>
    <w:p w14:paraId="7E1E80A0" w14:textId="77777777" w:rsidR="00AC448F" w:rsidRPr="00AC448F" w:rsidRDefault="00AC448F" w:rsidP="00AC448F">
      <w:pPr>
        <w:rPr>
          <w:lang w:eastAsia="ru-RU"/>
        </w:rPr>
      </w:pPr>
    </w:p>
    <w:p w14:paraId="0AA4567D" w14:textId="77777777" w:rsidR="00317E4F" w:rsidRDefault="001C3C29" w:rsidP="00317E4F">
      <w:pPr>
        <w:pStyle w:val="ListParagraph"/>
        <w:keepNext/>
        <w:tabs>
          <w:tab w:val="left" w:pos="360"/>
        </w:tabs>
        <w:ind w:left="-540" w:firstLine="720"/>
      </w:pPr>
      <w:r>
        <w:rPr>
          <w:noProof/>
          <w:lang w:val="en-GB" w:eastAsia="en-GB"/>
        </w:rPr>
        <w:drawing>
          <wp:inline distT="0" distB="0" distL="0" distR="0" wp14:anchorId="1E257E96" wp14:editId="1F75FACA">
            <wp:extent cx="5772150" cy="28340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
                    <a:stretch>
                      <a:fillRect/>
                    </a:stretch>
                  </pic:blipFill>
                  <pic:spPr bwMode="auto">
                    <a:xfrm>
                      <a:off x="0" y="0"/>
                      <a:ext cx="5772150" cy="2834005"/>
                    </a:xfrm>
                    <a:prstGeom prst="rect">
                      <a:avLst/>
                    </a:prstGeom>
                  </pic:spPr>
                </pic:pic>
              </a:graphicData>
            </a:graphic>
          </wp:inline>
        </w:drawing>
      </w:r>
    </w:p>
    <w:p w14:paraId="73396725" w14:textId="66B21BB2" w:rsidR="001C3C29" w:rsidRPr="00FD2791" w:rsidRDefault="00317E4F" w:rsidP="00317E4F">
      <w:pPr>
        <w:pStyle w:val="Caption"/>
        <w:rPr>
          <w:lang w:val="ru-RU"/>
        </w:rPr>
      </w:pPr>
      <w:r>
        <w:rPr>
          <w:lang w:val="ru-RU"/>
        </w:rPr>
        <w:t xml:space="preserve">Рисунок </w:t>
      </w:r>
      <w:r w:rsidR="005512B0">
        <w:rPr>
          <w:noProof/>
        </w:rPr>
        <w:t>2</w:t>
      </w:r>
      <w:r>
        <w:rPr>
          <w:lang w:val="ru-RU"/>
        </w:rPr>
        <w:t xml:space="preserve">. Распределение изображений в </w:t>
      </w:r>
      <w:proofErr w:type="spellStart"/>
      <w:r>
        <w:rPr>
          <w:lang w:val="ru-RU"/>
        </w:rPr>
        <w:t>датасете</w:t>
      </w:r>
      <w:proofErr w:type="spellEnd"/>
      <w:r>
        <w:rPr>
          <w:lang w:val="ru-RU"/>
        </w:rPr>
        <w:t>.</w:t>
      </w:r>
    </w:p>
    <w:p w14:paraId="7C36DB5E" w14:textId="6EE04573" w:rsidR="001C3C29" w:rsidRDefault="007D0009" w:rsidP="001C3C29">
      <w:pPr>
        <w:pStyle w:val="ListParagraph"/>
        <w:tabs>
          <w:tab w:val="left" w:pos="360"/>
        </w:tabs>
        <w:ind w:left="-540" w:firstLine="720"/>
        <w:rPr>
          <w:ins w:id="13" w:author="Ksenia Lobankina" w:date="2019-04-07T20:14:00Z"/>
          <w:szCs w:val="32"/>
        </w:rPr>
      </w:pPr>
      <w:r>
        <w:rPr>
          <w:szCs w:val="32"/>
        </w:rPr>
        <w:lastRenderedPageBreak/>
        <w:t>Содержит 16488 изображений лиц 568 людей с метками о их возрасте. Может быть использован для распознавания лиц при наличии возрастной разницы. Также э</w:t>
      </w:r>
      <w:r w:rsidR="001C3C29">
        <w:rPr>
          <w:szCs w:val="32"/>
        </w:rPr>
        <w:t xml:space="preserve">тот набор может быть использован в инвариантных возрасту экспериментах по распознаванию лиц в реальных условиях: чувствительность алгоритма распознавания лица может быть измерена при увеличении возрастного разрыва между изображениями одного и того же человека. Возрастные метки </w:t>
      </w:r>
      <w:r w:rsidR="003C6554">
        <w:rPr>
          <w:szCs w:val="32"/>
        </w:rPr>
        <w:t>проставлены точно</w:t>
      </w:r>
      <w:r w:rsidR="001C3C29">
        <w:rPr>
          <w:szCs w:val="32"/>
        </w:rPr>
        <w:t xml:space="preserve">, так как </w:t>
      </w:r>
      <w:proofErr w:type="spellStart"/>
      <w:r w:rsidR="001C3C29">
        <w:rPr>
          <w:szCs w:val="32"/>
          <w:lang w:val="en-US"/>
        </w:rPr>
        <w:t>AgeDB</w:t>
      </w:r>
      <w:proofErr w:type="spellEnd"/>
      <w:r w:rsidR="001C3C29" w:rsidRPr="007A363A">
        <w:rPr>
          <w:szCs w:val="32"/>
        </w:rPr>
        <w:t xml:space="preserve"> </w:t>
      </w:r>
      <w:r w:rsidR="001C3C29">
        <w:rPr>
          <w:szCs w:val="32"/>
        </w:rPr>
        <w:t xml:space="preserve">собран </w:t>
      </w:r>
      <w:r w:rsidR="001C3C29">
        <w:rPr>
          <w:i/>
          <w:szCs w:val="32"/>
        </w:rPr>
        <w:t>вручную</w:t>
      </w:r>
      <w:r w:rsidR="001C3C29">
        <w:rPr>
          <w:szCs w:val="32"/>
        </w:rPr>
        <w:t xml:space="preserve">. Более того, все люди были зафиксированы бесконтрольно, в реальных условиях, то есть имеют разные позы, эмоции на лице, могут быть даже частично загорожены. С целью проведения подобных экспериментов на основе </w:t>
      </w:r>
      <w:proofErr w:type="spellStart"/>
      <w:r w:rsidR="001C3C29">
        <w:rPr>
          <w:szCs w:val="32"/>
          <w:lang w:val="en-US"/>
        </w:rPr>
        <w:t>AgeDB</w:t>
      </w:r>
      <w:proofErr w:type="spellEnd"/>
      <w:r w:rsidR="001C3C29">
        <w:rPr>
          <w:szCs w:val="32"/>
        </w:rPr>
        <w:t xml:space="preserve"> была создана база данных </w:t>
      </w:r>
      <w:r w:rsidR="001C3C29">
        <w:rPr>
          <w:szCs w:val="32"/>
          <w:lang w:val="en-US"/>
        </w:rPr>
        <w:t>LFW</w:t>
      </w:r>
      <w:r w:rsidR="001C3C29">
        <w:rPr>
          <w:szCs w:val="32"/>
        </w:rPr>
        <w:t>: изображения разбиты согласно предопределённому значению возрастной разницы (5, 10, 20 и 30 лет)</w:t>
      </w:r>
    </w:p>
    <w:p w14:paraId="2CD54078" w14:textId="77777777" w:rsidR="00317E4F" w:rsidRDefault="00317E4F" w:rsidP="001C3C29">
      <w:pPr>
        <w:pStyle w:val="ListParagraph"/>
        <w:tabs>
          <w:tab w:val="left" w:pos="360"/>
        </w:tabs>
        <w:ind w:left="-540" w:firstLine="720"/>
        <w:rPr>
          <w:ins w:id="14" w:author="Ksenia Lobankina" w:date="2019-04-01T16:09:00Z"/>
          <w:szCs w:val="32"/>
        </w:rPr>
      </w:pPr>
    </w:p>
    <w:p w14:paraId="422722D3" w14:textId="540F7321" w:rsidR="00317E4F" w:rsidRDefault="001C3C29" w:rsidP="00317E4F">
      <w:pPr>
        <w:pStyle w:val="Caption"/>
        <w:keepNext/>
        <w:ind w:left="-540"/>
      </w:pPr>
      <w:r>
        <w:rPr>
          <w:noProof/>
          <w:lang w:eastAsia="en-GB"/>
        </w:rPr>
        <w:drawing>
          <wp:inline distT="0" distB="0" distL="0" distR="0" wp14:anchorId="0C22D700" wp14:editId="2F9ED6A5">
            <wp:extent cx="3096260" cy="18148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0"/>
                    <a:stretch>
                      <a:fillRect/>
                    </a:stretch>
                  </pic:blipFill>
                  <pic:spPr bwMode="auto">
                    <a:xfrm>
                      <a:off x="0" y="0"/>
                      <a:ext cx="3096260" cy="1814830"/>
                    </a:xfrm>
                    <a:prstGeom prst="rect">
                      <a:avLst/>
                    </a:prstGeom>
                  </pic:spPr>
                </pic:pic>
              </a:graphicData>
            </a:graphic>
          </wp:inline>
        </w:drawing>
      </w:r>
    </w:p>
    <w:p w14:paraId="15452F20" w14:textId="02A2F830" w:rsidR="00317E4F" w:rsidRPr="007C508E" w:rsidRDefault="00317E4F" w:rsidP="00317E4F">
      <w:pPr>
        <w:pStyle w:val="Caption"/>
        <w:rPr>
          <w:lang w:val="ru-RU"/>
        </w:rPr>
      </w:pPr>
      <w:r>
        <w:rPr>
          <w:lang w:val="ru-RU"/>
        </w:rPr>
        <w:t xml:space="preserve">Таблица 1. </w:t>
      </w:r>
      <w:r w:rsidR="007C508E">
        <w:rPr>
          <w:lang w:val="ru-RU"/>
        </w:rPr>
        <w:t xml:space="preserve">Зависимость точности распознавания лиц от возраста и номера слоя </w:t>
      </w:r>
      <w:r w:rsidRPr="00FD2791">
        <w:rPr>
          <w:lang w:val="ru-RU"/>
        </w:rPr>
        <w:t xml:space="preserve">глубокой сети </w:t>
      </w:r>
      <w:r w:rsidRPr="003A4612">
        <w:t>VG</w:t>
      </w:r>
      <w:r>
        <w:t>G</w:t>
      </w:r>
      <w:r w:rsidR="00FC0B74">
        <w:rPr>
          <w:lang w:val="ru-RU"/>
        </w:rPr>
        <w:t xml:space="preserve"> </w:t>
      </w:r>
      <w:r w:rsidR="00FC0B74">
        <w:rPr>
          <w:lang w:val="en-US"/>
        </w:rPr>
        <w:t>Face</w:t>
      </w:r>
      <w:r w:rsidRPr="00FD2791">
        <w:rPr>
          <w:lang w:val="ru-RU"/>
        </w:rPr>
        <w:t xml:space="preserve"> на </w:t>
      </w:r>
      <w:proofErr w:type="spellStart"/>
      <w:r w:rsidRPr="00FD2791">
        <w:rPr>
          <w:lang w:val="ru-RU"/>
        </w:rPr>
        <w:t>датасете</w:t>
      </w:r>
      <w:proofErr w:type="spellEnd"/>
      <w:r w:rsidRPr="00FD2791">
        <w:rPr>
          <w:lang w:val="ru-RU"/>
        </w:rPr>
        <w:t xml:space="preserve"> </w:t>
      </w:r>
      <w:r w:rsidRPr="003A4612">
        <w:t>LFW</w:t>
      </w:r>
      <w:ins w:id="15" w:author="Ksenia Lobankina" w:date="2019-04-07T20:16:00Z">
        <w:r>
          <w:rPr>
            <w:lang w:val="ru-RU"/>
          </w:rPr>
          <w:t xml:space="preserve"> </w:t>
        </w:r>
      </w:ins>
    </w:p>
    <w:p w14:paraId="3EBFD554" w14:textId="77777777" w:rsidR="00FC0B74" w:rsidRDefault="00FC0B74" w:rsidP="00FC0B74">
      <w:pPr>
        <w:pStyle w:val="Caption"/>
        <w:keepNext/>
        <w:ind w:left="-540"/>
      </w:pPr>
      <w:r>
        <w:rPr>
          <w:noProof/>
          <w:lang w:eastAsia="en-GB"/>
        </w:rPr>
        <w:drawing>
          <wp:inline distT="0" distB="0" distL="0" distR="0" wp14:anchorId="6816C921" wp14:editId="4D2ED433">
            <wp:extent cx="7239000" cy="2066925"/>
            <wp:effectExtent l="0" t="0" r="0" b="9525"/>
            <wp:docPr id="14" name="Рисунок 14" descr="layer-details-in-vgg-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details-in-vgg-f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0" cy="2066925"/>
                    </a:xfrm>
                    <a:prstGeom prst="rect">
                      <a:avLst/>
                    </a:prstGeom>
                    <a:noFill/>
                    <a:ln>
                      <a:noFill/>
                    </a:ln>
                  </pic:spPr>
                </pic:pic>
              </a:graphicData>
            </a:graphic>
          </wp:inline>
        </w:drawing>
      </w:r>
    </w:p>
    <w:p w14:paraId="6067BFE5" w14:textId="0C58F45B" w:rsidR="00FC0B74" w:rsidRDefault="00FC0B74" w:rsidP="00FC0B74">
      <w:pPr>
        <w:pStyle w:val="Caption"/>
      </w:pPr>
      <w:r>
        <w:rPr>
          <w:lang w:val="ru-RU"/>
        </w:rPr>
        <w:t>Таблица 2</w:t>
      </w:r>
      <w:r>
        <w:t xml:space="preserve">. </w:t>
      </w:r>
      <w:r>
        <w:rPr>
          <w:lang w:val="ru-RU"/>
        </w:rPr>
        <w:t xml:space="preserve">Архитектура </w:t>
      </w:r>
      <w:r>
        <w:rPr>
          <w:lang w:val="en-US"/>
        </w:rPr>
        <w:t>VGG Face.</w:t>
      </w:r>
    </w:p>
    <w:p w14:paraId="5F8A98C3" w14:textId="34F1E3E0" w:rsidR="001C3C29" w:rsidRPr="007A363A" w:rsidRDefault="00FC0B74" w:rsidP="001C3C29">
      <w:pPr>
        <w:pStyle w:val="Caption"/>
        <w:keepNext/>
        <w:ind w:left="-540"/>
        <w:rPr>
          <w:lang w:val="ru-RU"/>
        </w:rPr>
      </w:pPr>
      <w:r w:rsidDel="00FC0B74">
        <w:rPr>
          <w:rStyle w:val="CommentReference"/>
          <w:i w:val="0"/>
          <w:iCs w:val="0"/>
          <w:color w:val="auto"/>
          <w:lang w:val="ru-RU"/>
        </w:rPr>
        <w:t xml:space="preserve">  </w:t>
      </w:r>
    </w:p>
    <w:p w14:paraId="6313552B" w14:textId="77777777" w:rsidR="00163423" w:rsidRPr="000225CA" w:rsidRDefault="00F64EFC" w:rsidP="001C3C29">
      <w:pPr>
        <w:pStyle w:val="ListParagraph"/>
        <w:ind w:left="450"/>
      </w:pPr>
      <w:r>
        <w:br/>
      </w:r>
    </w:p>
    <w:p w14:paraId="77B734C6" w14:textId="30BD8988" w:rsidR="00F64EFC" w:rsidRPr="00F64EFC" w:rsidRDefault="00317E4F" w:rsidP="00F64EFC">
      <w:pPr>
        <w:pStyle w:val="Heading1"/>
      </w:pPr>
      <w:bookmarkStart w:id="16" w:name="_Toc9242941"/>
      <w:ins w:id="17" w:author="Ksenia Lobankina" w:date="2019-04-07T20:13:00Z">
        <w:r>
          <w:rPr>
            <w:noProof/>
          </w:rPr>
          <w:lastRenderedPageBreak/>
          <mc:AlternateContent>
            <mc:Choice Requires="wps">
              <w:drawing>
                <wp:anchor distT="0" distB="0" distL="114300" distR="114300" simplePos="0" relativeHeight="251674624" behindDoc="0" locked="0" layoutInCell="1" allowOverlap="1" wp14:anchorId="7251FFB8" wp14:editId="42A06170">
                  <wp:simplePos x="0" y="0"/>
                  <wp:positionH relativeFrom="column">
                    <wp:posOffset>-100965</wp:posOffset>
                  </wp:positionH>
                  <wp:positionV relativeFrom="paragraph">
                    <wp:posOffset>3088640</wp:posOffset>
                  </wp:positionV>
                  <wp:extent cx="6120130" cy="635"/>
                  <wp:effectExtent l="0" t="0" r="0" b="0"/>
                  <wp:wrapTopAndBottom/>
                  <wp:docPr id="3" name="Надпись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BA813C3" w14:textId="445D3CDA" w:rsidR="00317E4F" w:rsidRPr="002F4723" w:rsidRDefault="00BE19FA" w:rsidP="00317E4F">
                              <w:pPr>
                                <w:pStyle w:val="Caption"/>
                                <w:rPr>
                                  <w:rFonts w:ascii="Times New Roman" w:eastAsia="Times New Roman" w:hAnsi="Times New Roman" w:cs="Arial"/>
                                  <w:b/>
                                  <w:bCs/>
                                  <w:noProof/>
                                  <w:color w:val="auto"/>
                                  <w:szCs w:val="20"/>
                                </w:rPr>
                              </w:pPr>
                              <w:r>
                                <w:rPr>
                                  <w:lang w:val="ru-RU"/>
                                </w:rPr>
                                <w:t>Рисунок 3</w:t>
                              </w:r>
                              <w:r w:rsidR="00317E4F">
                                <w:rPr>
                                  <w:lang w:val="ru-RU"/>
                                </w:rPr>
                                <w:t>. Примеры изображений.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51FFB8" id="_x0000_t202" coordsize="21600,21600" o:spt="202" path="m,l,21600r21600,l21600,xe">
                  <v:stroke joinstyle="miter"/>
                  <v:path gradientshapeok="t" o:connecttype="rect"/>
                </v:shapetype>
                <v:shape id="Надпись 3" o:spid="_x0000_s1026" type="#_x0000_t202" style="position:absolute;left:0;text-align:left;margin-left:-7.95pt;margin-top:243.2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" stroked="f">
                  <v:textbox style="mso-fit-shape-to-text:t" inset="0,0,0,0">
                    <w:txbxContent>
                      <w:p w14:paraId="1BA813C3" w14:textId="445D3CDA" w:rsidR="00317E4F" w:rsidRPr="002F4723" w:rsidRDefault="00BE19FA" w:rsidP="00317E4F">
                        <w:pPr>
                          <w:pStyle w:val="Caption"/>
                          <w:rPr>
                            <w:rFonts w:ascii="Times New Roman" w:eastAsia="Times New Roman" w:hAnsi="Times New Roman" w:cs="Arial"/>
                            <w:b/>
                            <w:bCs/>
                            <w:noProof/>
                            <w:color w:val="auto"/>
                            <w:szCs w:val="20"/>
                          </w:rPr>
                        </w:pPr>
                        <w:r>
                          <w:rPr>
                            <w:lang w:val="ru-RU"/>
                          </w:rPr>
                          <w:t>Рисунок 3</w:t>
                        </w:r>
                        <w:r w:rsidR="00317E4F">
                          <w:rPr>
                            <w:lang w:val="ru-RU"/>
                          </w:rPr>
                          <w:t>. Примеры изображений.</w:t>
                        </w:r>
                      </w:p>
                    </w:txbxContent>
                  </v:textbox>
                  <w10:wrap type="topAndBottom"/>
                </v:shape>
              </w:pict>
            </mc:Fallback>
          </mc:AlternateContent>
        </w:r>
      </w:ins>
      <w:ins w:id="18" w:author="Ksenia Lobankina" w:date="2019-04-01T16:21:00Z">
        <w:r w:rsidR="007D0009">
          <w:rPr>
            <w:noProof/>
            <w:lang w:val="en-GB" w:eastAsia="en-GB"/>
          </w:rPr>
          <w:drawing>
            <wp:anchor distT="0" distB="0" distL="114300" distR="114300" simplePos="0" relativeHeight="251672576" behindDoc="1" locked="0" layoutInCell="1" allowOverlap="1" wp14:anchorId="3CAB216C" wp14:editId="3AD8C89D">
              <wp:simplePos x="0" y="0"/>
              <wp:positionH relativeFrom="column">
                <wp:posOffset>-100965</wp:posOffset>
              </wp:positionH>
              <wp:positionV relativeFrom="paragraph">
                <wp:posOffset>588010</wp:posOffset>
              </wp:positionV>
              <wp:extent cx="6120130" cy="2443480"/>
              <wp:effectExtent l="0" t="0" r="0" b="0"/>
              <wp:wrapTopAndBottom/>
              <wp:docPr id="13" name="Рисунок 13" descr="http://umdfaces.io/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mdfaces.io/head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443480"/>
                      </a:xfrm>
                      <a:prstGeom prst="rect">
                        <a:avLst/>
                      </a:prstGeom>
                      <a:noFill/>
                      <a:ln>
                        <a:noFill/>
                      </a:ln>
                    </pic:spPr>
                  </pic:pic>
                </a:graphicData>
              </a:graphic>
            </wp:anchor>
          </w:drawing>
        </w:r>
      </w:ins>
      <w:proofErr w:type="spellStart"/>
      <w:r w:rsidR="00CE4D84">
        <w:t>Датасет</w:t>
      </w:r>
      <w:proofErr w:type="spellEnd"/>
      <w:r w:rsidR="00CE4D84">
        <w:t xml:space="preserve"> </w:t>
      </w:r>
      <w:proofErr w:type="spellStart"/>
      <w:r w:rsidR="001C3C29">
        <w:rPr>
          <w:lang w:val="en-US"/>
        </w:rPr>
        <w:t>UmdFaces</w:t>
      </w:r>
      <w:bookmarkEnd w:id="16"/>
      <w:proofErr w:type="spellEnd"/>
    </w:p>
    <w:p w14:paraId="4A708E2F" w14:textId="2D09961A" w:rsidR="00F64EFC" w:rsidRDefault="00F64EFC" w:rsidP="00F64EFC">
      <w:pPr>
        <w:pStyle w:val="ListParagraph"/>
        <w:ind w:left="446" w:firstLine="576"/>
        <w:rPr>
          <w:b/>
        </w:rPr>
      </w:pPr>
    </w:p>
    <w:p w14:paraId="3786E0E2" w14:textId="7F610EF0" w:rsidR="001C3C29" w:rsidRDefault="001C3C29" w:rsidP="00EC34BC">
      <w:pPr>
        <w:pStyle w:val="ListParagraph"/>
        <w:tabs>
          <w:tab w:val="left" w:pos="360"/>
        </w:tabs>
        <w:ind w:left="-540" w:firstLine="360"/>
      </w:pPr>
      <w:r>
        <w:rPr>
          <w:szCs w:val="32"/>
        </w:rPr>
        <w:t xml:space="preserve">Этот набор был пропущен через </w:t>
      </w:r>
      <w:proofErr w:type="spellStart"/>
      <w:r>
        <w:rPr>
          <w:szCs w:val="32"/>
        </w:rPr>
        <w:t>свёрточную</w:t>
      </w:r>
      <w:proofErr w:type="spellEnd"/>
      <w:r>
        <w:rPr>
          <w:szCs w:val="32"/>
        </w:rPr>
        <w:t xml:space="preserve"> нейронную сеть и затем снабжён </w:t>
      </w:r>
      <w:r w:rsidR="00EC34BC">
        <w:rPr>
          <w:szCs w:val="32"/>
        </w:rPr>
        <w:t>информацией о положении ограничительной</w:t>
      </w:r>
      <w:r>
        <w:rPr>
          <w:szCs w:val="32"/>
        </w:rPr>
        <w:t xml:space="preserve"> рамки, </w:t>
      </w:r>
      <w:r w:rsidR="00EC34BC">
        <w:rPr>
          <w:szCs w:val="32"/>
        </w:rPr>
        <w:t>половой принадлежности</w:t>
      </w:r>
      <w:r>
        <w:rPr>
          <w:szCs w:val="32"/>
        </w:rPr>
        <w:t>, которые затем были проверены людьми и скорректированы</w:t>
      </w:r>
      <w:r w:rsidR="00EC34BC">
        <w:rPr>
          <w:szCs w:val="32"/>
        </w:rPr>
        <w:t xml:space="preserve">. </w:t>
      </w:r>
      <w:r w:rsidR="00EC34BC">
        <w:t>Набор</w:t>
      </w:r>
      <w:r>
        <w:t xml:space="preserve"> состоит из 367888 изображений для 8277 людей, разделённых на непересекающиеся тренировочные и тестовые части.</w:t>
      </w:r>
      <w:r w:rsidR="00EC34BC">
        <w:t xml:space="preserve"> Может быть использован для задач </w:t>
      </w:r>
      <w:proofErr w:type="spellStart"/>
      <w:r w:rsidR="00EC34BC">
        <w:t>детекции</w:t>
      </w:r>
      <w:proofErr w:type="spellEnd"/>
      <w:r w:rsidR="00EC34BC">
        <w:t xml:space="preserve"> и распознавания лиц.</w:t>
      </w:r>
    </w:p>
    <w:p w14:paraId="4C6E1910" w14:textId="77777777" w:rsidR="00F64EFC" w:rsidRPr="004A3298" w:rsidRDefault="00F64EFC" w:rsidP="00F64EFC">
      <w:pPr>
        <w:pStyle w:val="ListParagraph"/>
        <w:ind w:left="1026"/>
        <w:rPr>
          <w:b/>
        </w:rPr>
      </w:pPr>
    </w:p>
    <w:p w14:paraId="36C46849" w14:textId="22EFE204" w:rsidR="00F64EFC" w:rsidRPr="00F64EFC" w:rsidRDefault="00CE4D84" w:rsidP="00F64EFC">
      <w:pPr>
        <w:pStyle w:val="Heading1"/>
        <w:rPr>
          <w:lang w:val="en-US"/>
        </w:rPr>
      </w:pPr>
      <w:bookmarkStart w:id="19" w:name="_Toc9242942"/>
      <w:proofErr w:type="spellStart"/>
      <w:r>
        <w:t>Датасет</w:t>
      </w:r>
      <w:proofErr w:type="spellEnd"/>
      <w:r>
        <w:t xml:space="preserve"> </w:t>
      </w:r>
      <w:r w:rsidR="001C3C29">
        <w:rPr>
          <w:lang w:val="en-US"/>
        </w:rPr>
        <w:t>MS-Celeb-1M</w:t>
      </w:r>
      <w:bookmarkEnd w:id="19"/>
    </w:p>
    <w:p w14:paraId="27E17A75" w14:textId="77777777" w:rsidR="00F64EFC" w:rsidRPr="00666F44" w:rsidRDefault="00F64EFC" w:rsidP="00F64EFC">
      <w:pPr>
        <w:ind w:left="450"/>
        <w:rPr>
          <w:sz w:val="32"/>
          <w:lang w:val="ru-RU"/>
        </w:rPr>
      </w:pPr>
    </w:p>
    <w:p w14:paraId="1023AE5A" w14:textId="20E7D2A5" w:rsidR="001C3C29" w:rsidRDefault="00BE19FA" w:rsidP="001C3C29">
      <w:pPr>
        <w:pStyle w:val="ListParagraph"/>
        <w:tabs>
          <w:tab w:val="left" w:pos="360"/>
        </w:tabs>
        <w:ind w:left="-180"/>
      </w:pPr>
      <w:r>
        <w:rPr>
          <w:noProof/>
        </w:rPr>
        <mc:AlternateContent>
          <mc:Choice Requires="wps">
            <w:drawing>
              <wp:anchor distT="0" distB="0" distL="114300" distR="114300" simplePos="0" relativeHeight="251676672" behindDoc="0" locked="0" layoutInCell="1" allowOverlap="1" wp14:anchorId="397D2623" wp14:editId="35016818">
                <wp:simplePos x="0" y="0"/>
                <wp:positionH relativeFrom="column">
                  <wp:posOffset>-291465</wp:posOffset>
                </wp:positionH>
                <wp:positionV relativeFrom="paragraph">
                  <wp:posOffset>2463800</wp:posOffset>
                </wp:positionV>
                <wp:extent cx="6605905" cy="635"/>
                <wp:effectExtent l="0" t="0" r="4445" b="0"/>
                <wp:wrapSquare wrapText="bothSides"/>
                <wp:docPr id="17" name="Надпись 17"/>
                <wp:cNvGraphicFramePr/>
                <a:graphic xmlns:a="http://schemas.openxmlformats.org/drawingml/2006/main">
                  <a:graphicData uri="http://schemas.microsoft.com/office/word/2010/wordprocessingShape">
                    <wps:wsp>
                      <wps:cNvSpPr txBox="1"/>
                      <wps:spPr>
                        <a:xfrm>
                          <a:off x="0" y="0"/>
                          <a:ext cx="6605905" cy="635"/>
                        </a:xfrm>
                        <a:prstGeom prst="rect">
                          <a:avLst/>
                        </a:prstGeom>
                        <a:solidFill>
                          <a:prstClr val="white"/>
                        </a:solidFill>
                        <a:ln>
                          <a:noFill/>
                        </a:ln>
                      </wps:spPr>
                      <wps:txbx>
                        <w:txbxContent>
                          <w:p w14:paraId="6017768F" w14:textId="3DF39BFA" w:rsidR="00BE19FA" w:rsidRPr="001462BB" w:rsidRDefault="00BE19FA" w:rsidP="00BE19FA">
                            <w:pPr>
                              <w:pStyle w:val="Caption"/>
                              <w:rPr>
                                <w:rFonts w:ascii="Times New Roman" w:eastAsia="Times New Roman" w:hAnsi="Times New Roman"/>
                                <w:noProof/>
                                <w:sz w:val="32"/>
                                <w:szCs w:val="32"/>
                              </w:rPr>
                            </w:pPr>
                            <w:r>
                              <w:rPr>
                                <w:lang w:val="ru-RU"/>
                              </w:rPr>
                              <w:t>Рисунок</w:t>
                            </w:r>
                            <w:r>
                              <w:t xml:space="preserve"> </w:t>
                            </w:r>
                            <w:r w:rsidR="00FD2791">
                              <w:t>4</w:t>
                            </w:r>
                            <w:r>
                              <w:rPr>
                                <w:lang w:val="ru-RU"/>
                              </w:rPr>
                              <w:t>. Пример изображений.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D2623" id="Надпись 17" o:spid="_x0000_s1027" type="#_x0000_t202" style="position:absolute;left:0;text-align:left;margin-left:-22.95pt;margin-top:194pt;width:520.1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" stroked="f">
                <v:textbox style="mso-fit-shape-to-text:t" inset="0,0,0,0">
                  <w:txbxContent>
                    <w:p w14:paraId="6017768F" w14:textId="3DF39BFA" w:rsidR="00BE19FA" w:rsidRPr="001462BB" w:rsidRDefault="00BE19FA" w:rsidP="00BE19FA">
                      <w:pPr>
                        <w:pStyle w:val="Caption"/>
                        <w:rPr>
                          <w:rFonts w:ascii="Times New Roman" w:eastAsia="Times New Roman" w:hAnsi="Times New Roman"/>
                          <w:noProof/>
                          <w:sz w:val="32"/>
                          <w:szCs w:val="32"/>
                        </w:rPr>
                      </w:pPr>
                      <w:r>
                        <w:rPr>
                          <w:lang w:val="ru-RU"/>
                        </w:rPr>
                        <w:t>Рисунок</w:t>
                      </w:r>
                      <w:r>
                        <w:t xml:space="preserve"> </w:t>
                      </w:r>
                      <w:r w:rsidR="00FD2791">
                        <w:t>4</w:t>
                      </w:r>
                      <w:r>
                        <w:rPr>
                          <w:lang w:val="ru-RU"/>
                        </w:rPr>
                        <w:t>. Пример изображений.</w:t>
                      </w:r>
                    </w:p>
                  </w:txbxContent>
                </v:textbox>
                <w10:wrap type="square"/>
              </v:shape>
            </w:pict>
          </mc:Fallback>
        </mc:AlternateContent>
      </w:r>
    </w:p>
    <w:p w14:paraId="43E46FFD" w14:textId="7A3A1295" w:rsidR="001C3C29" w:rsidRDefault="001C3C29" w:rsidP="001C3C29">
      <w:pPr>
        <w:pStyle w:val="ListParagraph"/>
        <w:tabs>
          <w:tab w:val="left" w:pos="360"/>
        </w:tabs>
        <w:ind w:left="180"/>
        <w:rPr>
          <w:rStyle w:val="InternetLink"/>
          <w:sz w:val="32"/>
          <w:szCs w:val="32"/>
          <w:lang w:val="en-US"/>
        </w:rPr>
      </w:pPr>
      <w:r>
        <w:rPr>
          <w:noProof/>
          <w:sz w:val="32"/>
          <w:szCs w:val="32"/>
          <w:lang w:val="en-GB" w:eastAsia="en-GB"/>
        </w:rPr>
        <w:drawing>
          <wp:anchor distT="0" distB="0" distL="0" distR="0" simplePos="0" relativeHeight="251659264" behindDoc="0" locked="0" layoutInCell="1" allowOverlap="1" wp14:anchorId="23A2BA3D" wp14:editId="34CF6943">
            <wp:simplePos x="0" y="0"/>
            <wp:positionH relativeFrom="column">
              <wp:posOffset>-942975</wp:posOffset>
            </wp:positionH>
            <wp:positionV relativeFrom="paragraph">
              <wp:posOffset>15875</wp:posOffset>
            </wp:positionV>
            <wp:extent cx="7423150" cy="221805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3"/>
                    <a:stretch>
                      <a:fillRect/>
                    </a:stretch>
                  </pic:blipFill>
                  <pic:spPr bwMode="auto">
                    <a:xfrm>
                      <a:off x="0" y="0"/>
                      <a:ext cx="7423150" cy="2218055"/>
                    </a:xfrm>
                    <a:prstGeom prst="rect">
                      <a:avLst/>
                    </a:prstGeom>
                  </pic:spPr>
                </pic:pic>
              </a:graphicData>
            </a:graphic>
          </wp:anchor>
        </w:drawing>
      </w:r>
    </w:p>
    <w:p w14:paraId="2DA906B7" w14:textId="23C86872" w:rsidR="001C3C29" w:rsidRDefault="001C3C29" w:rsidP="001C3C29">
      <w:pPr>
        <w:pStyle w:val="ListParagraph"/>
        <w:tabs>
          <w:tab w:val="left" w:pos="360"/>
        </w:tabs>
        <w:ind w:left="-180" w:firstLine="360"/>
      </w:pPr>
      <w:r>
        <w:t>Набор, состоящий из 10 миллионов изображений лиц знаменитостей. Он используется больше для оценки метрики расстояния между похожими лицами. Он намеренно включает в себя лица похожих друг на друга знаменитостей (и даже близнецов), а также очень разные изображения одного человека (разный возраст, наличие макияжа, проведённые пластические операции, в том числе по смене пола).</w:t>
      </w:r>
    </w:p>
    <w:p w14:paraId="48737119" w14:textId="77777777" w:rsidR="001C3C29" w:rsidRDefault="001C3C29" w:rsidP="001C3C29">
      <w:pPr>
        <w:pStyle w:val="ListParagraph"/>
        <w:tabs>
          <w:tab w:val="left" w:pos="360"/>
        </w:tabs>
        <w:ind w:left="-180" w:firstLine="360"/>
      </w:pPr>
      <w:r>
        <w:lastRenderedPageBreak/>
        <w:t>Выходные данные, получаемые при использовании этого набора, более близки к привычной человеческой оценке, так как распознанное лицо затем связывается с соответствующей о нём информацией в базе знаний (если распознали известную актрису, можно будет узнать не только её имя, но и также сам факт того, что она является актрисой, фильмы, где она снималась и т. д.)</w:t>
      </w:r>
    </w:p>
    <w:p w14:paraId="0FC6A506" w14:textId="77777777" w:rsidR="001C3C29" w:rsidRDefault="001C3C29" w:rsidP="001C3C29">
      <w:pPr>
        <w:pStyle w:val="ListParagraph"/>
        <w:tabs>
          <w:tab w:val="left" w:pos="360"/>
        </w:tabs>
        <w:ind w:left="-180" w:firstLine="360"/>
      </w:pPr>
      <w:r>
        <w:t>Около 30000 меток были тщательно проверены и выставлены экспертами вручную.</w:t>
      </w:r>
    </w:p>
    <w:p w14:paraId="52B5A1F5" w14:textId="033F13E6" w:rsidR="00F64EFC" w:rsidRPr="00F64EFC" w:rsidRDefault="00CE4D84" w:rsidP="00F64EFC">
      <w:pPr>
        <w:pStyle w:val="Heading1"/>
        <w:rPr>
          <w:lang w:val="en-US"/>
        </w:rPr>
      </w:pPr>
      <w:bookmarkStart w:id="20" w:name="_Toc9242943"/>
      <w:proofErr w:type="spellStart"/>
      <w:r>
        <w:t>Датасет</w:t>
      </w:r>
      <w:proofErr w:type="spellEnd"/>
      <w:r>
        <w:t xml:space="preserve"> </w:t>
      </w:r>
      <w:r w:rsidR="001C3C29">
        <w:rPr>
          <w:lang w:val="en-US"/>
        </w:rPr>
        <w:t>VGGFace2</w:t>
      </w:r>
      <w:bookmarkEnd w:id="20"/>
    </w:p>
    <w:p w14:paraId="1D13187C" w14:textId="77777777" w:rsidR="00F64EFC" w:rsidRPr="00666F44" w:rsidRDefault="00F64EFC" w:rsidP="00F64EFC">
      <w:pPr>
        <w:rPr>
          <w:b/>
          <w:lang w:val="ru-RU"/>
        </w:rPr>
      </w:pPr>
    </w:p>
    <w:p w14:paraId="009F16C8" w14:textId="0C147637" w:rsidR="001C3C29" w:rsidRDefault="00BE19FA" w:rsidP="001C3C29">
      <w:pPr>
        <w:pStyle w:val="ListParagraph"/>
        <w:ind w:left="0" w:firstLine="525"/>
      </w:pPr>
      <w:r>
        <w:rPr>
          <w:noProof/>
          <w:lang w:val="en-GB" w:eastAsia="en-GB"/>
        </w:rPr>
        <w:drawing>
          <wp:anchor distT="0" distB="0" distL="0" distR="0" simplePos="0" relativeHeight="251661312" behindDoc="0" locked="0" layoutInCell="1" allowOverlap="1" wp14:anchorId="0D9D12C6" wp14:editId="51AE1D77">
            <wp:simplePos x="0" y="0"/>
            <wp:positionH relativeFrom="column">
              <wp:posOffset>-8890</wp:posOffset>
            </wp:positionH>
            <wp:positionV relativeFrom="paragraph">
              <wp:posOffset>2526665</wp:posOffset>
            </wp:positionV>
            <wp:extent cx="5483225" cy="507111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4"/>
                    <a:stretch>
                      <a:fillRect/>
                    </a:stretch>
                  </pic:blipFill>
                  <pic:spPr bwMode="auto">
                    <a:xfrm>
                      <a:off x="0" y="0"/>
                      <a:ext cx="5483225" cy="5071110"/>
                    </a:xfrm>
                    <a:prstGeom prst="rect">
                      <a:avLst/>
                    </a:prstGeom>
                  </pic:spPr>
                </pic:pic>
              </a:graphicData>
            </a:graphic>
          </wp:anchor>
        </w:drawing>
      </w:r>
      <w:ins w:id="21" w:author="Ksenia Lobankina" w:date="2019-04-07T20:39:00Z">
        <w:r>
          <w:rPr>
            <w:noProof/>
          </w:rPr>
          <mc:AlternateContent>
            <mc:Choice Requires="wps">
              <w:drawing>
                <wp:anchor distT="0" distB="0" distL="114300" distR="114300" simplePos="0" relativeHeight="251678720" behindDoc="0" locked="0" layoutInCell="1" allowOverlap="1" wp14:anchorId="723EEAAE" wp14:editId="1C0B09D4">
                  <wp:simplePos x="0" y="0"/>
                  <wp:positionH relativeFrom="column">
                    <wp:posOffset>-437515</wp:posOffset>
                  </wp:positionH>
                  <wp:positionV relativeFrom="paragraph">
                    <wp:posOffset>2581275</wp:posOffset>
                  </wp:positionV>
                  <wp:extent cx="6598920" cy="635"/>
                  <wp:effectExtent l="0" t="0" r="0" b="0"/>
                  <wp:wrapSquare wrapText="bothSides"/>
                  <wp:docPr id="18" name="Надпись 18"/>
                  <wp:cNvGraphicFramePr/>
                  <a:graphic xmlns:a="http://schemas.openxmlformats.org/drawingml/2006/main">
                    <a:graphicData uri="http://schemas.microsoft.com/office/word/2010/wordprocessingShape">
                      <wps:wsp>
                        <wps:cNvSpPr txBox="1"/>
                        <wps:spPr>
                          <a:xfrm>
                            <a:off x="0" y="0"/>
                            <a:ext cx="6598920" cy="635"/>
                          </a:xfrm>
                          <a:prstGeom prst="rect">
                            <a:avLst/>
                          </a:prstGeom>
                          <a:solidFill>
                            <a:prstClr val="white"/>
                          </a:solidFill>
                          <a:ln>
                            <a:noFill/>
                          </a:ln>
                        </wps:spPr>
                        <wps:txbx>
                          <w:txbxContent>
                            <w:p w14:paraId="2C85E95A" w14:textId="37547805" w:rsidR="00BE19FA" w:rsidRPr="00FD2791" w:rsidRDefault="00BE19FA" w:rsidP="00FD2791">
                              <w:pPr>
                                <w:pStyle w:val="Caption"/>
                                <w:rPr>
                                  <w:noProof/>
                                  <w:lang w:val="ru-RU"/>
                                </w:rPr>
                              </w:pPr>
                              <w:r>
                                <w:rPr>
                                  <w:lang w:val="ru-RU"/>
                                </w:rPr>
                                <w:t xml:space="preserve">Таблица 3. Этапы формирования </w:t>
                              </w:r>
                              <w:proofErr w:type="spellStart"/>
                              <w:r>
                                <w:rPr>
                                  <w:lang w:val="ru-RU"/>
                                </w:rPr>
                                <w:t>датасета</w:t>
                              </w:r>
                              <w:proofErr w:type="spellEnd"/>
                              <w:r>
                                <w:rPr>
                                  <w:lang w:val="ru-RU"/>
                                </w:rPr>
                                <w:t>. (</w:t>
                              </w:r>
                              <w:r>
                                <w:rPr>
                                  <w:lang w:val="en-US"/>
                                </w:rPr>
                                <w:t>M</w:t>
                              </w:r>
                              <w:r w:rsidRPr="00FD2791">
                                <w:rPr>
                                  <w:lang w:val="ru-RU"/>
                                </w:rPr>
                                <w:t>=</w:t>
                              </w:r>
                              <w:r>
                                <w:rPr>
                                  <w:lang w:val="en-US"/>
                                </w:rPr>
                                <w:t>Manual</w:t>
                              </w:r>
                              <w:r w:rsidRPr="00FD2791">
                                <w:rPr>
                                  <w:lang w:val="ru-RU"/>
                                </w:rPr>
                                <w:t xml:space="preserve">, </w:t>
                              </w:r>
                              <w:r>
                                <w:rPr>
                                  <w:lang w:val="en-US"/>
                                </w:rPr>
                                <w:t>A</w:t>
                              </w:r>
                              <w:r w:rsidRPr="00FD2791">
                                <w:rPr>
                                  <w:lang w:val="ru-RU"/>
                                </w:rPr>
                                <w:t>=</w:t>
                              </w:r>
                              <w:r>
                                <w:rPr>
                                  <w:lang w:val="en-US"/>
                                </w:rPr>
                                <w:t>Automatic</w:t>
                              </w:r>
                              <w:r w:rsidRPr="00FD2791">
                                <w:rPr>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EEAAE" id="Надпись 18" o:spid="_x0000_s1028" type="#_x0000_t202" style="position:absolute;left:0;text-align:left;margin-left:-34.45pt;margin-top:203.25pt;width:519.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" stroked="f">
                  <v:textbox style="mso-fit-shape-to-text:t" inset="0,0,0,0">
                    <w:txbxContent>
                      <w:p w14:paraId="2C85E95A" w14:textId="37547805" w:rsidR="00BE19FA" w:rsidRPr="00FD2791" w:rsidRDefault="00BE19FA" w:rsidP="00FD2791">
                        <w:pPr>
                          <w:pStyle w:val="Caption"/>
                          <w:rPr>
                            <w:noProof/>
                            <w:lang w:val="ru-RU"/>
                          </w:rPr>
                        </w:pPr>
                        <w:r>
                          <w:rPr>
                            <w:lang w:val="ru-RU"/>
                          </w:rPr>
                          <w:t xml:space="preserve">Таблица 3. Этапы формирования </w:t>
                        </w:r>
                        <w:proofErr w:type="spellStart"/>
                        <w:r>
                          <w:rPr>
                            <w:lang w:val="ru-RU"/>
                          </w:rPr>
                          <w:t>датасета</w:t>
                        </w:r>
                        <w:proofErr w:type="spellEnd"/>
                        <w:r>
                          <w:rPr>
                            <w:lang w:val="ru-RU"/>
                          </w:rPr>
                          <w:t>. (</w:t>
                        </w:r>
                        <w:r>
                          <w:rPr>
                            <w:lang w:val="en-US"/>
                          </w:rPr>
                          <w:t>M</w:t>
                        </w:r>
                        <w:r w:rsidRPr="00FD2791">
                          <w:rPr>
                            <w:lang w:val="ru-RU"/>
                          </w:rPr>
                          <w:t>=</w:t>
                        </w:r>
                        <w:r>
                          <w:rPr>
                            <w:lang w:val="en-US"/>
                          </w:rPr>
                          <w:t>Manual</w:t>
                        </w:r>
                        <w:r w:rsidRPr="00FD2791">
                          <w:rPr>
                            <w:lang w:val="ru-RU"/>
                          </w:rPr>
                          <w:t xml:space="preserve">, </w:t>
                        </w:r>
                        <w:r>
                          <w:rPr>
                            <w:lang w:val="en-US"/>
                          </w:rPr>
                          <w:t>A</w:t>
                        </w:r>
                        <w:r w:rsidRPr="00FD2791">
                          <w:rPr>
                            <w:lang w:val="ru-RU"/>
                          </w:rPr>
                          <w:t>=</w:t>
                        </w:r>
                        <w:r>
                          <w:rPr>
                            <w:lang w:val="en-US"/>
                          </w:rPr>
                          <w:t>Automatic</w:t>
                        </w:r>
                        <w:r w:rsidRPr="00FD2791">
                          <w:rPr>
                            <w:lang w:val="ru-RU"/>
                          </w:rPr>
                          <w:t>)</w:t>
                        </w:r>
                      </w:p>
                    </w:txbxContent>
                  </v:textbox>
                  <w10:wrap type="square"/>
                </v:shape>
              </w:pict>
            </mc:Fallback>
          </mc:AlternateContent>
        </w:r>
      </w:ins>
      <w:r>
        <w:rPr>
          <w:noProof/>
          <w:lang w:val="en-GB" w:eastAsia="en-GB"/>
        </w:rPr>
        <w:drawing>
          <wp:anchor distT="0" distB="0" distL="0" distR="0" simplePos="0" relativeHeight="251662336" behindDoc="0" locked="0" layoutInCell="1" allowOverlap="1" wp14:anchorId="14060489" wp14:editId="3A86EB13">
            <wp:simplePos x="0" y="0"/>
            <wp:positionH relativeFrom="column">
              <wp:posOffset>-437515</wp:posOffset>
            </wp:positionH>
            <wp:positionV relativeFrom="paragraph">
              <wp:posOffset>1254125</wp:posOffset>
            </wp:positionV>
            <wp:extent cx="6598920" cy="127000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a:stretch>
                      <a:fillRect/>
                    </a:stretch>
                  </pic:blipFill>
                  <pic:spPr bwMode="auto">
                    <a:xfrm>
                      <a:off x="0" y="0"/>
                      <a:ext cx="6598920" cy="1270000"/>
                    </a:xfrm>
                    <a:prstGeom prst="rect">
                      <a:avLst/>
                    </a:prstGeom>
                  </pic:spPr>
                </pic:pic>
              </a:graphicData>
            </a:graphic>
          </wp:anchor>
        </w:drawing>
      </w:r>
      <w:r w:rsidR="001C3C29">
        <w:t xml:space="preserve">Состоит из 3.31 миллиона изображений 9131 знаменитостей, включающий в себя широкий спектр национальностей и профессий. </w:t>
      </w:r>
      <w:r w:rsidR="009F7422">
        <w:t xml:space="preserve">Может быть использован для задач </w:t>
      </w:r>
      <w:proofErr w:type="spellStart"/>
      <w:r w:rsidR="009F7422">
        <w:t>детекции</w:t>
      </w:r>
      <w:proofErr w:type="spellEnd"/>
      <w:r w:rsidR="009F7422">
        <w:t xml:space="preserve">, распознавания. </w:t>
      </w:r>
      <w:r w:rsidR="001C3C29">
        <w:t xml:space="preserve">Изображения различны по позам людей, их возрасту, по освещению и фону. Также набор сбалансирован </w:t>
      </w:r>
      <w:r w:rsidR="009F7422">
        <w:t>по половой принадлежности</w:t>
      </w:r>
      <w:r w:rsidR="001C3C29">
        <w:t xml:space="preserve"> (58% мужчин). На каждого человека в среднем приходится 360 изображений ( от 80 до 843). Имеются подтверждённые людьми</w:t>
      </w:r>
      <w:r w:rsidR="009F7422">
        <w:t xml:space="preserve"> данные о положении</w:t>
      </w:r>
      <w:r w:rsidR="001C3C29">
        <w:t xml:space="preserve"> </w:t>
      </w:r>
      <w:r w:rsidR="009F7422">
        <w:t xml:space="preserve">ограничительных рамок </w:t>
      </w:r>
      <w:r w:rsidR="001C3C29">
        <w:t xml:space="preserve">и </w:t>
      </w:r>
      <w:r w:rsidR="009F7422">
        <w:t xml:space="preserve">пяти </w:t>
      </w:r>
      <w:r w:rsidR="001C3C29">
        <w:t>опорных точек лица. Набор включает в себя тренировочных 8630 классов и 500 тестовых.</w:t>
      </w:r>
    </w:p>
    <w:p w14:paraId="72399FF0" w14:textId="5FBDB6A3" w:rsidR="001C3C29" w:rsidRDefault="001C3C29" w:rsidP="001C3C29">
      <w:pPr>
        <w:pStyle w:val="ListParagraph"/>
        <w:spacing w:before="9986"/>
      </w:pPr>
    </w:p>
    <w:p w14:paraId="27B9BD9D" w14:textId="1F49FC36" w:rsidR="001C3C29" w:rsidRDefault="001C3C29" w:rsidP="001C3C29">
      <w:pPr>
        <w:pStyle w:val="ListParagraph"/>
      </w:pPr>
    </w:p>
    <w:p w14:paraId="1BAC05FB" w14:textId="51FCC713" w:rsidR="00F64EFC" w:rsidRPr="00F64EFC" w:rsidRDefault="00BE19FA" w:rsidP="00F64EFC">
      <w:pPr>
        <w:rPr>
          <w:lang w:eastAsia="ru-RU"/>
        </w:rPr>
      </w:pPr>
      <w:r>
        <w:rPr>
          <w:noProof/>
        </w:rPr>
        <mc:AlternateContent>
          <mc:Choice Requires="wps">
            <w:drawing>
              <wp:anchor distT="0" distB="0" distL="114300" distR="114300" simplePos="0" relativeHeight="251680768" behindDoc="0" locked="0" layoutInCell="1" allowOverlap="1" wp14:anchorId="6FE9A2A1" wp14:editId="7046AE6B">
                <wp:simplePos x="0" y="0"/>
                <wp:positionH relativeFrom="column">
                  <wp:posOffset>-8890</wp:posOffset>
                </wp:positionH>
                <wp:positionV relativeFrom="paragraph">
                  <wp:posOffset>4132580</wp:posOffset>
                </wp:positionV>
                <wp:extent cx="5483225" cy="635"/>
                <wp:effectExtent l="0" t="0" r="0" b="0"/>
                <wp:wrapSquare wrapText="bothSides"/>
                <wp:docPr id="19" name="Надпись 19"/>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14:paraId="00E03CE9" w14:textId="365DA69C" w:rsidR="00BE19FA" w:rsidRPr="00442F67" w:rsidRDefault="00BE19FA" w:rsidP="00FD2791">
                            <w:pPr>
                              <w:pStyle w:val="Caption"/>
                              <w:rPr>
                                <w:noProof/>
                              </w:rPr>
                            </w:pPr>
                            <w:r>
                              <w:rPr>
                                <w:lang w:val="ru-RU"/>
                              </w:rPr>
                              <w:t>Рисунок</w:t>
                            </w:r>
                            <w:r>
                              <w:t xml:space="preserve"> </w:t>
                            </w:r>
                            <w:fldSimple w:instr=" SEQ Figure \* ARABIC ">
                              <w:ins w:id="22" w:author="Godovitsyn, Maksim" w:date="2019-05-20T11:11:00Z">
                                <w:r w:rsidR="00441B89">
                                  <w:rPr>
                                    <w:noProof/>
                                  </w:rPr>
                                  <w:t>2</w:t>
                                </w:r>
                              </w:ins>
                            </w:fldSimple>
                            <w:r>
                              <w:rPr>
                                <w:lang w:val="ru-RU"/>
                              </w:rPr>
                              <w:t>.  Примеры изображений.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A2A1" id="Надпись 19" o:spid="_x0000_s1029" type="#_x0000_t202" style="position:absolute;margin-left:-.7pt;margin-top:325.4pt;width:43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" stroked="f">
                <v:textbox style="mso-fit-shape-to-text:t" inset="0,0,0,0">
                  <w:txbxContent>
                    <w:p w14:paraId="00E03CE9" w14:textId="365DA69C" w:rsidR="00BE19FA" w:rsidRPr="00442F67" w:rsidRDefault="00BE19FA" w:rsidP="00FD2791">
                      <w:pPr>
                        <w:pStyle w:val="Caption"/>
                        <w:rPr>
                          <w:noProof/>
                        </w:rPr>
                      </w:pPr>
                      <w:r>
                        <w:rPr>
                          <w:lang w:val="ru-RU"/>
                        </w:rPr>
                        <w:t>Рисунок</w:t>
                      </w:r>
                      <w:r>
                        <w:t xml:space="preserve"> </w:t>
                      </w:r>
                      <w:fldSimple w:instr=" SEQ Figure \* ARABIC ">
                        <w:ins w:id="23" w:author="Godovitsyn, Maksim" w:date="2019-05-20T11:11:00Z">
                          <w:r w:rsidR="00441B89">
                            <w:rPr>
                              <w:noProof/>
                            </w:rPr>
                            <w:t>2</w:t>
                          </w:r>
                        </w:ins>
                      </w:fldSimple>
                      <w:r>
                        <w:rPr>
                          <w:lang w:val="ru-RU"/>
                        </w:rPr>
                        <w:t>.  Примеры изображений.</w:t>
                      </w:r>
                    </w:p>
                  </w:txbxContent>
                </v:textbox>
                <w10:wrap type="square"/>
              </v:shape>
            </w:pict>
          </mc:Fallback>
        </mc:AlternateContent>
      </w:r>
    </w:p>
    <w:p w14:paraId="009B9586" w14:textId="77777777" w:rsidR="009F7422" w:rsidRDefault="009F7422" w:rsidP="001C3C29">
      <w:pPr>
        <w:pStyle w:val="ListParagraph"/>
        <w:spacing w:before="5333"/>
        <w:ind w:left="105" w:firstLine="525"/>
        <w:rPr>
          <w:rFonts w:cstheme="minorHAnsi"/>
        </w:rPr>
      </w:pPr>
    </w:p>
    <w:p w14:paraId="4060226E" w14:textId="424E2CD8" w:rsidR="00F64EFC" w:rsidRDefault="00CE4D84" w:rsidP="00F64EFC">
      <w:pPr>
        <w:pStyle w:val="Heading1"/>
        <w:rPr>
          <w:lang w:val="en-US"/>
        </w:rPr>
      </w:pPr>
      <w:bookmarkStart w:id="24" w:name="_Toc9242944"/>
      <w:proofErr w:type="spellStart"/>
      <w:r>
        <w:lastRenderedPageBreak/>
        <w:t>Датасет</w:t>
      </w:r>
      <w:proofErr w:type="spellEnd"/>
      <w:r>
        <w:t xml:space="preserve"> </w:t>
      </w:r>
      <w:r w:rsidR="009F7422">
        <w:rPr>
          <w:lang w:val="en-US"/>
        </w:rPr>
        <w:t>IARPA Janus Benchmark-C</w:t>
      </w:r>
      <w:bookmarkEnd w:id="24"/>
    </w:p>
    <w:p w14:paraId="3302629F" w14:textId="77777777" w:rsidR="00BE19FA" w:rsidRDefault="009D0FFA" w:rsidP="00FD2791">
      <w:pPr>
        <w:keepNext/>
      </w:pPr>
      <w:r>
        <w:rPr>
          <w:noProof/>
          <w:lang w:val="en-GB" w:eastAsia="en-GB"/>
        </w:rPr>
        <w:drawing>
          <wp:inline distT="0" distB="0" distL="0" distR="0" wp14:anchorId="1D999D43" wp14:editId="2932E3AA">
            <wp:extent cx="2162175" cy="5925820"/>
            <wp:effectExtent l="0" t="0" r="9525" b="0"/>
            <wp:docPr id="15" name="Рисунок 15" descr="https://proxy.duckduckgo.com/iu/?u=https%3A%2F%2Ftse3.mm.bing.net%2Fth%3Fid%3DOIP.3J-g3Y1-u3BWZZiTpJppTgAAAA%26pid%3DApi&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xy.duckduckgo.com/iu/?u=https%3A%2F%2Ftse3.mm.bing.net%2Fth%3Fid%3DOIP.3J-g3Y1-u3BWZZiTpJppTgAAAA%26pid%3DApi&amp;f=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381" cy="5926385"/>
                    </a:xfrm>
                    <a:prstGeom prst="rect">
                      <a:avLst/>
                    </a:prstGeom>
                    <a:noFill/>
                    <a:ln>
                      <a:noFill/>
                    </a:ln>
                  </pic:spPr>
                </pic:pic>
              </a:graphicData>
            </a:graphic>
          </wp:inline>
        </w:drawing>
      </w:r>
    </w:p>
    <w:p w14:paraId="7D8E46B3" w14:textId="22FBB8CA" w:rsidR="00BE19FA" w:rsidRPr="00FD2791" w:rsidRDefault="00BE19FA" w:rsidP="00BE19FA">
      <w:pPr>
        <w:pStyle w:val="Caption"/>
        <w:rPr>
          <w:lang w:val="ru-RU"/>
        </w:rPr>
      </w:pPr>
      <w:r>
        <w:rPr>
          <w:lang w:val="ru-RU"/>
        </w:rPr>
        <w:t>Рисунок</w:t>
      </w:r>
      <w:r w:rsidRPr="00FD2791">
        <w:rPr>
          <w:lang w:val="ru-RU"/>
        </w:rPr>
        <w:t xml:space="preserve"> </w:t>
      </w:r>
      <w:r w:rsidR="005512B0">
        <w:rPr>
          <w:noProof/>
        </w:rPr>
        <w:t>4</w:t>
      </w:r>
      <w:r>
        <w:rPr>
          <w:lang w:val="ru-RU"/>
        </w:rPr>
        <w:t>. Примеры изображений.</w:t>
      </w:r>
    </w:p>
    <w:p w14:paraId="1CCA766D" w14:textId="47BCD9F5" w:rsidR="009D0FFA" w:rsidRPr="00FD2791" w:rsidRDefault="009D0FFA" w:rsidP="009D0FFA">
      <w:pPr>
        <w:rPr>
          <w:lang w:val="ru-RU" w:eastAsia="ru-RU"/>
        </w:rPr>
      </w:pPr>
    </w:p>
    <w:p w14:paraId="1B9CB9B0" w14:textId="0042E8E3" w:rsidR="009D0FFA" w:rsidRDefault="00BE19FA" w:rsidP="00BE19FA">
      <w:pPr>
        <w:pStyle w:val="Caption"/>
        <w:keepNext/>
      </w:pPr>
      <w:r>
        <w:rPr>
          <w:lang w:val="ru-RU"/>
        </w:rPr>
        <w:lastRenderedPageBreak/>
        <w:t>Рисунок</w:t>
      </w:r>
      <w:r w:rsidR="009D0FFA" w:rsidRPr="00BE19FA">
        <w:rPr>
          <w:lang w:val="ru-RU"/>
        </w:rPr>
        <w:t xml:space="preserve"> </w:t>
      </w:r>
      <w:r w:rsidR="005512B0">
        <w:rPr>
          <w:lang w:val="en-US"/>
        </w:rPr>
        <w:t>5</w:t>
      </w:r>
      <w:r>
        <w:rPr>
          <w:lang w:val="ru-RU"/>
        </w:rPr>
        <w:t>.</w:t>
      </w:r>
      <w:r w:rsidR="009D0FFA">
        <w:rPr>
          <w:lang w:val="ru-RU"/>
        </w:rPr>
        <w:t xml:space="preserve"> Зелёным цветом обозначены ограничительные рамки, информация о которых содержится в </w:t>
      </w:r>
      <w:proofErr w:type="spellStart"/>
      <w:r w:rsidR="009D0FFA">
        <w:rPr>
          <w:lang w:val="ru-RU"/>
        </w:rPr>
        <w:t>датасете</w:t>
      </w:r>
      <w:proofErr w:type="spellEnd"/>
      <w:r w:rsidR="009D0FFA">
        <w:rPr>
          <w:lang w:val="ru-RU"/>
        </w:rPr>
        <w:t>. Фиолетовые рамки получены с помощью метода Виолы-Джонса.</w:t>
      </w:r>
    </w:p>
    <w:p w14:paraId="4ECD35D8" w14:textId="4DCAD227" w:rsidR="009D0FFA" w:rsidRPr="009D0FFA" w:rsidRDefault="009D0FFA" w:rsidP="009D0FFA">
      <w:pPr>
        <w:rPr>
          <w:lang w:eastAsia="ru-RU"/>
        </w:rPr>
      </w:pPr>
      <w:r>
        <w:rPr>
          <w:noProof/>
          <w:lang w:val="en-GB" w:eastAsia="en-GB"/>
        </w:rPr>
        <w:drawing>
          <wp:inline distT="0" distB="0" distL="0" distR="0" wp14:anchorId="605EE2B8" wp14:editId="3B740AA0">
            <wp:extent cx="6419850" cy="2335340"/>
            <wp:effectExtent l="0" t="0" r="0" b="8255"/>
            <wp:docPr id="16" name="Рисунок 16" descr="https://pix.my/o/WBjVqv?155413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my/o/WBjVqv?15541373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6127" cy="2355812"/>
                    </a:xfrm>
                    <a:prstGeom prst="rect">
                      <a:avLst/>
                    </a:prstGeom>
                    <a:noFill/>
                    <a:ln>
                      <a:noFill/>
                    </a:ln>
                  </pic:spPr>
                </pic:pic>
              </a:graphicData>
            </a:graphic>
          </wp:inline>
        </w:drawing>
      </w:r>
    </w:p>
    <w:p w14:paraId="2A9149F4" w14:textId="293DF879" w:rsidR="009F7422" w:rsidRPr="009D0FFA" w:rsidRDefault="009F7422" w:rsidP="009F7422">
      <w:pPr>
        <w:pStyle w:val="ListParagraph"/>
        <w:ind w:left="0" w:firstLine="525"/>
      </w:pPr>
      <w:r>
        <w:t xml:space="preserve">Состоит из 11779 (117542 кадра) видеофайлов и </w:t>
      </w:r>
      <w:r w:rsidRPr="00BE19FA">
        <w:t>31334</w:t>
      </w:r>
      <w:r>
        <w:t xml:space="preserve"> изображений</w:t>
      </w:r>
      <w:r w:rsidRPr="00BE19FA">
        <w:t xml:space="preserve"> (из них 10040</w:t>
      </w:r>
      <w:r>
        <w:t xml:space="preserve"> изображений, на которых лица отсутствуют) 3531 людей. Снабжён информацией о положении ограничительных рамок с помощью </w:t>
      </w:r>
      <w:r>
        <w:rPr>
          <w:lang w:val="en-GB"/>
        </w:rPr>
        <w:t>Amazon</w:t>
      </w:r>
      <w:r w:rsidRPr="00BE19FA">
        <w:t xml:space="preserve"> </w:t>
      </w:r>
      <w:r>
        <w:rPr>
          <w:lang w:val="en-GB"/>
        </w:rPr>
        <w:t>Mechanical</w:t>
      </w:r>
      <w:r w:rsidRPr="00BE19FA">
        <w:t xml:space="preserve"> </w:t>
      </w:r>
      <w:r>
        <w:rPr>
          <w:lang w:val="en-GB"/>
        </w:rPr>
        <w:t>Turk</w:t>
      </w:r>
      <w:r w:rsidRPr="00BE19FA">
        <w:t>.</w:t>
      </w:r>
      <w:r w:rsidR="009D0FFA">
        <w:t xml:space="preserve"> Может быть использован для задачи </w:t>
      </w:r>
      <w:proofErr w:type="spellStart"/>
      <w:r w:rsidR="009D0FFA">
        <w:t>детекции</w:t>
      </w:r>
      <w:proofErr w:type="spellEnd"/>
      <w:r w:rsidR="00BE19FA">
        <w:t xml:space="preserve"> и распознавания</w:t>
      </w:r>
      <w:r w:rsidR="009D0FFA">
        <w:t xml:space="preserve"> лиц.</w:t>
      </w:r>
    </w:p>
    <w:p w14:paraId="5D45BEBE" w14:textId="1228FFD5" w:rsidR="009F7422" w:rsidRPr="00BE19FA" w:rsidRDefault="009F7422" w:rsidP="009D0FFA">
      <w:pPr>
        <w:rPr>
          <w:lang w:val="ru-RU" w:eastAsia="ru-RU"/>
        </w:rPr>
      </w:pPr>
    </w:p>
    <w:p w14:paraId="48F7398E" w14:textId="39EABD45" w:rsidR="009F7422" w:rsidRPr="009F7422" w:rsidRDefault="00CE4D84" w:rsidP="00BE19FA">
      <w:pPr>
        <w:pStyle w:val="Heading1"/>
      </w:pPr>
      <w:bookmarkStart w:id="25" w:name="_Toc9242945"/>
      <w:proofErr w:type="spellStart"/>
      <w:r>
        <w:t>Датасет</w:t>
      </w:r>
      <w:proofErr w:type="spellEnd"/>
      <w:r>
        <w:t xml:space="preserve"> </w:t>
      </w:r>
      <w:proofErr w:type="spellStart"/>
      <w:r w:rsidR="009F7422">
        <w:t>Cross-Age</w:t>
      </w:r>
      <w:proofErr w:type="spellEnd"/>
      <w:r w:rsidR="009F7422">
        <w:t xml:space="preserve"> LFW</w:t>
      </w:r>
      <w:bookmarkEnd w:id="25"/>
    </w:p>
    <w:p w14:paraId="4C541107" w14:textId="64D27B24" w:rsidR="009D0FFA" w:rsidRPr="009D0FFA" w:rsidRDefault="001C3C29" w:rsidP="009D0FFA">
      <w:pPr>
        <w:pStyle w:val="ListParagraph"/>
        <w:ind w:left="630" w:firstLine="525"/>
        <w:rPr>
          <w:rFonts w:cstheme="minorHAnsi"/>
        </w:rPr>
      </w:pPr>
      <w:r>
        <w:rPr>
          <w:rFonts w:cstheme="minorHAnsi"/>
        </w:rPr>
        <w:t>Это модифицированный набор LFW с добавлением разницы в возрасте одного и того же человека.</w:t>
      </w:r>
      <w:r w:rsidR="009D0FFA">
        <w:rPr>
          <w:rFonts w:cstheme="minorHAnsi"/>
        </w:rPr>
        <w:t xml:space="preserve"> Состоит из 13233 изображений лиц 5749 людей, содержит информацию об имени, расе, половой принадлежности. Может быть использован для задач </w:t>
      </w:r>
      <w:proofErr w:type="spellStart"/>
      <w:r w:rsidR="009D0FFA">
        <w:rPr>
          <w:rFonts w:cstheme="minorHAnsi"/>
        </w:rPr>
        <w:t>детекции</w:t>
      </w:r>
      <w:proofErr w:type="spellEnd"/>
      <w:r w:rsidR="009D0FFA">
        <w:rPr>
          <w:rFonts w:cstheme="minorHAnsi"/>
        </w:rPr>
        <w:t>, распознавания лиц.</w:t>
      </w:r>
    </w:p>
    <w:p w14:paraId="345C023F" w14:textId="77777777" w:rsidR="001C3C29" w:rsidRDefault="001C3C29" w:rsidP="001C3C29">
      <w:pPr>
        <w:pStyle w:val="ListParagraph"/>
        <w:ind w:left="630" w:firstLine="525"/>
        <w:rPr>
          <w:rFonts w:cstheme="minorHAnsi"/>
        </w:rPr>
      </w:pPr>
      <w:r>
        <w:rPr>
          <w:rFonts w:cstheme="minorHAnsi"/>
        </w:rPr>
        <w:t>Процесс построения:</w:t>
      </w:r>
    </w:p>
    <w:p w14:paraId="48CEF717"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сбор необработанных изображений из интернета;</w:t>
      </w:r>
    </w:p>
    <w:p w14:paraId="46E9FCC8"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запуск детектора лица и ручная проверка полученных результатов в случае, если на снимке присутствуют два и более человека;</w:t>
      </w:r>
    </w:p>
    <w:p w14:paraId="19934CD1"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обрезка и масштабирование обнаруженных лиц;</w:t>
      </w:r>
    </w:p>
    <w:p w14:paraId="42F69E54"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устранение дубликатов;</w:t>
      </w:r>
    </w:p>
    <w:p w14:paraId="0A24E365"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оценка корректности меток;</w:t>
      </w:r>
    </w:p>
    <w:p w14:paraId="44345C3A"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получение опорных точек лица и выравнивание;</w:t>
      </w:r>
    </w:p>
    <w:p w14:paraId="27C3024D" w14:textId="77777777" w:rsidR="001C3C29" w:rsidRDefault="001C3C29" w:rsidP="001C3C29">
      <w:pPr>
        <w:pStyle w:val="ListParagraph"/>
        <w:numPr>
          <w:ilvl w:val="0"/>
          <w:numId w:val="15"/>
        </w:numPr>
        <w:spacing w:after="160" w:line="259" w:lineRule="auto"/>
        <w:ind w:left="630" w:firstLine="525"/>
        <w:rPr>
          <w:rFonts w:cstheme="minorHAnsi"/>
        </w:rPr>
      </w:pPr>
      <w:r>
        <w:rPr>
          <w:rFonts w:cstheme="minorHAnsi"/>
        </w:rPr>
        <w:t xml:space="preserve"> оценка возраста и формирование тренировочного и тестового наборов: выбор пар с самой большой возрастной разницей в качестве положительных и людей с тем же полом и расой в качестве отрицательных пар.</w:t>
      </w:r>
    </w:p>
    <w:p w14:paraId="7F3C06A8" w14:textId="0E822179" w:rsidR="001C3C29" w:rsidRDefault="00BE19FA" w:rsidP="001C3C29">
      <w:pPr>
        <w:pStyle w:val="ListParagraph"/>
        <w:spacing w:before="9712"/>
        <w:ind w:left="630" w:firstLine="525"/>
        <w:rPr>
          <w:rFonts w:cstheme="minorHAnsi"/>
        </w:rPr>
      </w:pPr>
      <w:ins w:id="26" w:author="Ksenia Lobankina" w:date="2019-04-07T20:44:00Z">
        <w:r>
          <w:rPr>
            <w:noProof/>
          </w:rPr>
          <w:lastRenderedPageBreak/>
          <mc:AlternateContent>
            <mc:Choice Requires="wps">
              <w:drawing>
                <wp:anchor distT="0" distB="0" distL="114300" distR="114300" simplePos="0" relativeHeight="251684864" behindDoc="0" locked="0" layoutInCell="1" allowOverlap="1" wp14:anchorId="314ADF8C" wp14:editId="275AA72D">
                  <wp:simplePos x="0" y="0"/>
                  <wp:positionH relativeFrom="column">
                    <wp:posOffset>-351790</wp:posOffset>
                  </wp:positionH>
                  <wp:positionV relativeFrom="paragraph">
                    <wp:posOffset>6630670</wp:posOffset>
                  </wp:positionV>
                  <wp:extent cx="6880225" cy="635"/>
                  <wp:effectExtent l="0" t="0" r="0" b="0"/>
                  <wp:wrapSquare wrapText="bothSides"/>
                  <wp:docPr id="21" name="Надпись 21"/>
                  <wp:cNvGraphicFramePr/>
                  <a:graphic xmlns:a="http://schemas.openxmlformats.org/drawingml/2006/main">
                    <a:graphicData uri="http://schemas.microsoft.com/office/word/2010/wordprocessingShape">
                      <wps:wsp>
                        <wps:cNvSpPr txBox="1"/>
                        <wps:spPr>
                          <a:xfrm>
                            <a:off x="0" y="0"/>
                            <a:ext cx="6880225" cy="635"/>
                          </a:xfrm>
                          <a:prstGeom prst="rect">
                            <a:avLst/>
                          </a:prstGeom>
                          <a:solidFill>
                            <a:prstClr val="white"/>
                          </a:solidFill>
                          <a:ln>
                            <a:noFill/>
                          </a:ln>
                        </wps:spPr>
                        <wps:txbx>
                          <w:txbxContent>
                            <w:p w14:paraId="7ECBB641" w14:textId="151F4A2E" w:rsidR="00BE19FA" w:rsidRPr="00FD2791" w:rsidRDefault="00BE19FA" w:rsidP="00BE19FA">
                              <w:pPr>
                                <w:pStyle w:val="Caption"/>
                                <w:rPr>
                                  <w:rFonts w:ascii="Times New Roman" w:eastAsia="Times New Roman" w:hAnsi="Times New Roman" w:cstheme="minorHAnsi"/>
                                  <w:noProof/>
                                  <w:sz w:val="24"/>
                                  <w:szCs w:val="24"/>
                                  <w:lang w:val="ru-RU"/>
                                </w:rPr>
                              </w:pPr>
                              <w:r>
                                <w:t>Figure</w:t>
                              </w:r>
                              <w:r>
                                <w:rPr>
                                  <w:lang w:val="ru-RU"/>
                                </w:rPr>
                                <w:t xml:space="preserve"> 8. </w:t>
                              </w:r>
                              <w:r>
                                <w:rPr>
                                  <w:lang w:val="ru-RU"/>
                                </w:rPr>
                                <w:t>Негативные пары</w:t>
                              </w:r>
                              <w:r w:rsidRPr="00FD2791">
                                <w:rPr>
                                  <w:lang w:val="ru-RU"/>
                                </w:rPr>
                                <w:t xml:space="preserve"> изображений в </w:t>
                              </w:r>
                              <w:r w:rsidRPr="00FE7F9F">
                                <w:t>LFW</w:t>
                              </w:r>
                              <w:r w:rsidRPr="00FD2791">
                                <w:rPr>
                                  <w:lang w:val="ru-RU"/>
                                </w:rPr>
                                <w:t xml:space="preserve"> и модифицированном </w:t>
                              </w:r>
                              <w:r w:rsidRPr="00FE7F9F">
                                <w:t>CALFW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DF8C" id="Надпись 21" o:spid="_x0000_s1030" type="#_x0000_t202" style="position:absolute;left:0;text-align:left;margin-left:-27.7pt;margin-top:522.1pt;width:541.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" stroked="f">
                  <v:textbox style="mso-fit-shape-to-text:t" inset="0,0,0,0">
                    <w:txbxContent>
                      <w:p w14:paraId="7ECBB641" w14:textId="151F4A2E" w:rsidR="00BE19FA" w:rsidRPr="00FD2791" w:rsidRDefault="00BE19FA" w:rsidP="00BE19FA">
                        <w:pPr>
                          <w:pStyle w:val="Caption"/>
                          <w:rPr>
                            <w:rFonts w:ascii="Times New Roman" w:eastAsia="Times New Roman" w:hAnsi="Times New Roman" w:cstheme="minorHAnsi"/>
                            <w:noProof/>
                            <w:sz w:val="24"/>
                            <w:szCs w:val="24"/>
                            <w:lang w:val="ru-RU"/>
                          </w:rPr>
                        </w:pPr>
                        <w:r>
                          <w:t>Figure</w:t>
                        </w:r>
                        <w:r>
                          <w:rPr>
                            <w:lang w:val="ru-RU"/>
                          </w:rPr>
                          <w:t xml:space="preserve"> 8. </w:t>
                        </w:r>
                        <w:r>
                          <w:rPr>
                            <w:lang w:val="ru-RU"/>
                          </w:rPr>
                          <w:t>Негативные пары</w:t>
                        </w:r>
                        <w:r w:rsidRPr="00FD2791">
                          <w:rPr>
                            <w:lang w:val="ru-RU"/>
                          </w:rPr>
                          <w:t xml:space="preserve"> изображений в </w:t>
                        </w:r>
                        <w:r w:rsidRPr="00FE7F9F">
                          <w:t>LFW</w:t>
                        </w:r>
                        <w:r w:rsidRPr="00FD2791">
                          <w:rPr>
                            <w:lang w:val="ru-RU"/>
                          </w:rPr>
                          <w:t xml:space="preserve"> и модифицированном </w:t>
                        </w:r>
                        <w:r w:rsidRPr="00FE7F9F">
                          <w:t>CALFW</w:t>
                        </w:r>
                      </w:p>
                    </w:txbxContent>
                  </v:textbox>
                  <w10:wrap type="square"/>
                </v:shape>
              </w:pict>
            </mc:Fallback>
          </mc:AlternateContent>
        </w:r>
      </w:ins>
      <w:r>
        <w:rPr>
          <w:rFonts w:cstheme="minorHAnsi"/>
          <w:noProof/>
          <w:lang w:val="en-GB" w:eastAsia="en-GB"/>
        </w:rPr>
        <w:drawing>
          <wp:anchor distT="0" distB="0" distL="0" distR="0" simplePos="0" relativeHeight="251669504" behindDoc="0" locked="0" layoutInCell="1" allowOverlap="1" wp14:anchorId="24B42A53" wp14:editId="48A2796A">
            <wp:simplePos x="0" y="0"/>
            <wp:positionH relativeFrom="column">
              <wp:posOffset>-466090</wp:posOffset>
            </wp:positionH>
            <wp:positionV relativeFrom="paragraph">
              <wp:posOffset>3822700</wp:posOffset>
            </wp:positionV>
            <wp:extent cx="6880225" cy="2705735"/>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8"/>
                    <a:stretch>
                      <a:fillRect/>
                    </a:stretch>
                  </pic:blipFill>
                  <pic:spPr bwMode="auto">
                    <a:xfrm>
                      <a:off x="0" y="0"/>
                      <a:ext cx="6880225" cy="2705735"/>
                    </a:xfrm>
                    <a:prstGeom prst="rect">
                      <a:avLst/>
                    </a:prstGeom>
                  </pic:spPr>
                </pic:pic>
              </a:graphicData>
            </a:graphic>
          </wp:anchor>
        </w:drawing>
      </w:r>
      <w:r>
        <w:rPr>
          <w:rFonts w:cstheme="minorHAnsi"/>
          <w:noProof/>
          <w:lang w:val="en-GB" w:eastAsia="en-GB"/>
        </w:rPr>
        <w:drawing>
          <wp:anchor distT="0" distB="0" distL="0" distR="0" simplePos="0" relativeHeight="251668480" behindDoc="0" locked="0" layoutInCell="1" allowOverlap="1" wp14:anchorId="7A13B2E3" wp14:editId="603F6735">
            <wp:simplePos x="0" y="0"/>
            <wp:positionH relativeFrom="column">
              <wp:posOffset>-405130</wp:posOffset>
            </wp:positionH>
            <wp:positionV relativeFrom="paragraph">
              <wp:posOffset>0</wp:posOffset>
            </wp:positionV>
            <wp:extent cx="6820535" cy="346138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9"/>
                    <a:stretch>
                      <a:fillRect/>
                    </a:stretch>
                  </pic:blipFill>
                  <pic:spPr bwMode="auto">
                    <a:xfrm>
                      <a:off x="0" y="0"/>
                      <a:ext cx="6820535" cy="3461385"/>
                    </a:xfrm>
                    <a:prstGeom prst="rect">
                      <a:avLst/>
                    </a:prstGeom>
                  </pic:spPr>
                </pic:pic>
              </a:graphicData>
            </a:graphic>
          </wp:anchor>
        </w:drawing>
      </w:r>
      <w:ins w:id="27" w:author="Ksenia Lobankina" w:date="2019-04-07T20:43:00Z">
        <w:r>
          <w:rPr>
            <w:noProof/>
          </w:rPr>
          <mc:AlternateContent>
            <mc:Choice Requires="wps">
              <w:drawing>
                <wp:anchor distT="0" distB="0" distL="114300" distR="114300" simplePos="0" relativeHeight="251682816" behindDoc="0" locked="0" layoutInCell="1" allowOverlap="1" wp14:anchorId="33F995D4" wp14:editId="78728C48">
                  <wp:simplePos x="0" y="0"/>
                  <wp:positionH relativeFrom="column">
                    <wp:posOffset>-350520</wp:posOffset>
                  </wp:positionH>
                  <wp:positionV relativeFrom="paragraph">
                    <wp:posOffset>3554095</wp:posOffset>
                  </wp:positionV>
                  <wp:extent cx="6820535" cy="635"/>
                  <wp:effectExtent l="0" t="0" r="0" b="0"/>
                  <wp:wrapSquare wrapText="bothSides"/>
                  <wp:docPr id="20" name="Надпись 20"/>
                  <wp:cNvGraphicFramePr/>
                  <a:graphic xmlns:a="http://schemas.openxmlformats.org/drawingml/2006/main">
                    <a:graphicData uri="http://schemas.microsoft.com/office/word/2010/wordprocessingShape">
                      <wps:wsp>
                        <wps:cNvSpPr txBox="1"/>
                        <wps:spPr>
                          <a:xfrm>
                            <a:off x="0" y="0"/>
                            <a:ext cx="6820535" cy="635"/>
                          </a:xfrm>
                          <a:prstGeom prst="rect">
                            <a:avLst/>
                          </a:prstGeom>
                          <a:solidFill>
                            <a:prstClr val="white"/>
                          </a:solidFill>
                          <a:ln>
                            <a:noFill/>
                          </a:ln>
                        </wps:spPr>
                        <wps:txbx>
                          <w:txbxContent>
                            <w:p w14:paraId="4F4B05B8" w14:textId="4DB3EA5D" w:rsidR="00BE19FA" w:rsidRPr="00FD2791" w:rsidRDefault="00BE19FA" w:rsidP="00BE19FA">
                              <w:pPr>
                                <w:pStyle w:val="Caption"/>
                                <w:rPr>
                                  <w:rFonts w:ascii="Times New Roman" w:eastAsia="Times New Roman" w:hAnsi="Times New Roman" w:cstheme="minorHAnsi"/>
                                  <w:noProof/>
                                  <w:sz w:val="24"/>
                                  <w:szCs w:val="24"/>
                                  <w:lang w:val="ru-RU"/>
                                </w:rPr>
                              </w:pPr>
                              <w:r>
                                <w:rPr>
                                  <w:lang w:val="ru-RU"/>
                                </w:rPr>
                                <w:t>Рисунок</w:t>
                              </w:r>
                              <w:r w:rsidRPr="00FD2791">
                                <w:rPr>
                                  <w:lang w:val="ru-RU"/>
                                </w:rPr>
                                <w:t xml:space="preserve"> </w:t>
                              </w:r>
                              <w:r>
                                <w:rPr>
                                  <w:lang w:val="ru-RU"/>
                                </w:rPr>
                                <w:t xml:space="preserve">7. Позитивные пары изображений в </w:t>
                              </w:r>
                              <w:r>
                                <w:rPr>
                                  <w:lang w:val="en-US"/>
                                </w:rPr>
                                <w:t>LFW</w:t>
                              </w:r>
                              <w:r>
                                <w:rPr>
                                  <w:lang w:val="ru-RU"/>
                                </w:rPr>
                                <w:t xml:space="preserve"> и модифицированном </w:t>
                              </w:r>
                              <w:r>
                                <w:rPr>
                                  <w:lang w:val="en-US"/>
                                </w:rPr>
                                <w:t>CALFW</w:t>
                              </w:r>
                              <w:r w:rsidRPr="00FD2791">
                                <w:rPr>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95D4" id="Надпись 20" o:spid="_x0000_s1031" type="#_x0000_t202" style="position:absolute;left:0;text-align:left;margin-left:-27.6pt;margin-top:279.85pt;width:537.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" stroked="f">
                  <v:textbox style="mso-fit-shape-to-text:t" inset="0,0,0,0">
                    <w:txbxContent>
                      <w:p w14:paraId="4F4B05B8" w14:textId="4DB3EA5D" w:rsidR="00BE19FA" w:rsidRPr="00FD2791" w:rsidRDefault="00BE19FA" w:rsidP="00BE19FA">
                        <w:pPr>
                          <w:pStyle w:val="Caption"/>
                          <w:rPr>
                            <w:rFonts w:ascii="Times New Roman" w:eastAsia="Times New Roman" w:hAnsi="Times New Roman" w:cstheme="minorHAnsi"/>
                            <w:noProof/>
                            <w:sz w:val="24"/>
                            <w:szCs w:val="24"/>
                            <w:lang w:val="ru-RU"/>
                          </w:rPr>
                        </w:pPr>
                        <w:r>
                          <w:rPr>
                            <w:lang w:val="ru-RU"/>
                          </w:rPr>
                          <w:t>Рисунок</w:t>
                        </w:r>
                        <w:r w:rsidRPr="00FD2791">
                          <w:rPr>
                            <w:lang w:val="ru-RU"/>
                          </w:rPr>
                          <w:t xml:space="preserve"> </w:t>
                        </w:r>
                        <w:r>
                          <w:rPr>
                            <w:lang w:val="ru-RU"/>
                          </w:rPr>
                          <w:t xml:space="preserve">7. Позитивные пары изображений в </w:t>
                        </w:r>
                        <w:r>
                          <w:rPr>
                            <w:lang w:val="en-US"/>
                          </w:rPr>
                          <w:t>LFW</w:t>
                        </w:r>
                        <w:r>
                          <w:rPr>
                            <w:lang w:val="ru-RU"/>
                          </w:rPr>
                          <w:t xml:space="preserve"> и модифицированном </w:t>
                        </w:r>
                        <w:r>
                          <w:rPr>
                            <w:lang w:val="en-US"/>
                          </w:rPr>
                          <w:t>CALFW</w:t>
                        </w:r>
                        <w:r w:rsidRPr="00FD2791">
                          <w:rPr>
                            <w:lang w:val="ru-RU"/>
                          </w:rPr>
                          <w:t>.</w:t>
                        </w:r>
                      </w:p>
                    </w:txbxContent>
                  </v:textbox>
                  <w10:wrap type="square"/>
                </v:shape>
              </w:pict>
            </mc:Fallback>
          </mc:AlternateContent>
        </w:r>
      </w:ins>
    </w:p>
    <w:p w14:paraId="3CD84E32" w14:textId="77777777" w:rsidR="001C3C29" w:rsidRPr="007A363A" w:rsidRDefault="001C3C29" w:rsidP="001C3C29">
      <w:pPr>
        <w:rPr>
          <w:lang w:val="ru-RU" w:eastAsia="ru-RU"/>
        </w:rPr>
      </w:pPr>
    </w:p>
    <w:p w14:paraId="513CB50C" w14:textId="44EFEBFD" w:rsidR="001C3C29" w:rsidRDefault="00CE4D84" w:rsidP="001C3C29">
      <w:pPr>
        <w:pStyle w:val="Heading1"/>
      </w:pPr>
      <w:bookmarkStart w:id="28" w:name="_Toc9242946"/>
      <w:proofErr w:type="spellStart"/>
      <w:r>
        <w:t>Датасет</w:t>
      </w:r>
      <w:proofErr w:type="spellEnd"/>
      <w:r>
        <w:t xml:space="preserve"> </w:t>
      </w:r>
      <w:proofErr w:type="spellStart"/>
      <w:r w:rsidR="001C3C29">
        <w:rPr>
          <w:lang w:val="en-US"/>
        </w:rPr>
        <w:t>UTKFaces</w:t>
      </w:r>
      <w:bookmarkEnd w:id="28"/>
      <w:proofErr w:type="spellEnd"/>
    </w:p>
    <w:p w14:paraId="20FA61E1" w14:textId="77188C6E" w:rsidR="001C3C29" w:rsidRPr="007A363A" w:rsidRDefault="001C3C29" w:rsidP="001C3C29">
      <w:pPr>
        <w:tabs>
          <w:tab w:val="left" w:pos="360"/>
        </w:tabs>
        <w:ind w:left="-540" w:firstLine="360"/>
        <w:rPr>
          <w:lang w:val="ru-RU"/>
        </w:rPr>
      </w:pPr>
      <w:r w:rsidRPr="001C3C29">
        <w:rPr>
          <w:lang w:val="ru-RU"/>
        </w:rPr>
        <w:t xml:space="preserve">Состоит из </w:t>
      </w:r>
      <w:r w:rsidR="009A2B2A">
        <w:rPr>
          <w:lang w:val="ru-RU"/>
        </w:rPr>
        <w:t>23708</w:t>
      </w:r>
      <w:r w:rsidRPr="001C3C29">
        <w:rPr>
          <w:lang w:val="ru-RU"/>
        </w:rPr>
        <w:t xml:space="preserve"> изображений в </w:t>
      </w:r>
      <w:r w:rsidRPr="001C3C29">
        <w:rPr>
          <w:rStyle w:val="InternetLink"/>
          <w:color w:val="auto"/>
          <w:u w:val="none"/>
          <w:lang w:val="ru-RU"/>
        </w:rPr>
        <w:t>естественной среде</w:t>
      </w:r>
      <w:r w:rsidRPr="001C3C29">
        <w:rPr>
          <w:lang w:val="ru-RU"/>
        </w:rPr>
        <w:t xml:space="preserve"> или с </w:t>
      </w:r>
      <w:r w:rsidRPr="001C3C29">
        <w:rPr>
          <w:rStyle w:val="InternetLink"/>
          <w:color w:val="auto"/>
          <w:u w:val="none"/>
          <w:lang w:val="ru-RU"/>
        </w:rPr>
        <w:t>выровненными и обрезанными гранями</w:t>
      </w:r>
      <w:r w:rsidRPr="001C3C29">
        <w:rPr>
          <w:lang w:val="ru-RU"/>
        </w:rPr>
        <w:t xml:space="preserve"> разрешения 128x128 (присутствует только одно лицо) с 68 </w:t>
      </w:r>
      <w:r w:rsidRPr="001C3C29">
        <w:rPr>
          <w:rStyle w:val="InternetLink"/>
          <w:color w:val="auto"/>
          <w:u w:val="none"/>
          <w:lang w:val="ru-RU"/>
        </w:rPr>
        <w:t>опорными точками</w:t>
      </w:r>
      <w:r w:rsidRPr="001C3C29">
        <w:rPr>
          <w:lang w:val="ru-RU"/>
        </w:rPr>
        <w:t xml:space="preserve">  и метками о половой принадлежности ( 0 или 1 для мужского пола и женского), возрасте (от 0 до 106 лет) и этнической принадлежности (от 0 до 4 для людей с белой кожей, тёмной, азиатов и индийцев). </w:t>
      </w:r>
      <w:r w:rsidR="009A2B2A">
        <w:rPr>
          <w:lang w:val="ru-RU"/>
        </w:rPr>
        <w:t xml:space="preserve">Может быть использован для задач </w:t>
      </w:r>
      <w:proofErr w:type="spellStart"/>
      <w:r w:rsidR="009A2B2A">
        <w:rPr>
          <w:lang w:val="ru-RU"/>
        </w:rPr>
        <w:t>детекции</w:t>
      </w:r>
      <w:proofErr w:type="spellEnd"/>
      <w:r w:rsidR="009A2B2A">
        <w:rPr>
          <w:lang w:val="ru-RU"/>
        </w:rPr>
        <w:t>, распознавания, поиска опорных точек лица.</w:t>
      </w:r>
    </w:p>
    <w:p w14:paraId="4089CA62" w14:textId="1D57D1FA" w:rsidR="001C3C29" w:rsidRDefault="00BE19FA" w:rsidP="001C3C29">
      <w:pPr>
        <w:tabs>
          <w:tab w:val="left" w:pos="360"/>
        </w:tabs>
        <w:ind w:left="-540" w:firstLine="360"/>
        <w:rPr>
          <w:lang w:val="ru-RU"/>
        </w:rPr>
      </w:pPr>
      <w:ins w:id="29" w:author="Ksenia Lobankina" w:date="2019-04-07T20:45:00Z">
        <w:r>
          <w:rPr>
            <w:noProof/>
          </w:rPr>
          <w:lastRenderedPageBreak/>
          <mc:AlternateContent>
            <mc:Choice Requires="wps">
              <w:drawing>
                <wp:anchor distT="0" distB="0" distL="114300" distR="114300" simplePos="0" relativeHeight="251686912" behindDoc="0" locked="0" layoutInCell="1" allowOverlap="1" wp14:anchorId="4D1F34F8" wp14:editId="09630DDF">
                  <wp:simplePos x="0" y="0"/>
                  <wp:positionH relativeFrom="column">
                    <wp:posOffset>-478790</wp:posOffset>
                  </wp:positionH>
                  <wp:positionV relativeFrom="paragraph">
                    <wp:posOffset>3696970</wp:posOffset>
                  </wp:positionV>
                  <wp:extent cx="6283325" cy="635"/>
                  <wp:effectExtent l="0" t="0" r="0" b="0"/>
                  <wp:wrapSquare wrapText="bothSides"/>
                  <wp:docPr id="22" name="Надпись 22"/>
                  <wp:cNvGraphicFramePr/>
                  <a:graphic xmlns:a="http://schemas.openxmlformats.org/drawingml/2006/main">
                    <a:graphicData uri="http://schemas.microsoft.com/office/word/2010/wordprocessingShape">
                      <wps:wsp>
                        <wps:cNvSpPr txBox="1"/>
                        <wps:spPr>
                          <a:xfrm>
                            <a:off x="0" y="0"/>
                            <a:ext cx="6283325" cy="635"/>
                          </a:xfrm>
                          <a:prstGeom prst="rect">
                            <a:avLst/>
                          </a:prstGeom>
                          <a:solidFill>
                            <a:prstClr val="white"/>
                          </a:solidFill>
                          <a:ln>
                            <a:noFill/>
                          </a:ln>
                        </wps:spPr>
                        <wps:txbx>
                          <w:txbxContent>
                            <w:p w14:paraId="428E2E4D" w14:textId="617FF82D" w:rsidR="00BE19FA" w:rsidRPr="00A55523" w:rsidRDefault="00BE19FA" w:rsidP="00FD2791">
                              <w:pPr>
                                <w:pStyle w:val="Caption"/>
                                <w:rPr>
                                  <w:noProof/>
                                </w:rPr>
                              </w:pPr>
                              <w:r>
                                <w:t xml:space="preserve">Figure </w:t>
                              </w:r>
                              <w:r>
                                <w:rPr>
                                  <w:lang w:val="ru-RU"/>
                                </w:rPr>
                                <w:t xml:space="preserve">9. </w:t>
                              </w:r>
                              <w:r>
                                <w:rPr>
                                  <w:lang w:val="ru-RU"/>
                                </w:rPr>
                                <w:t>Примеры изображений.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34F8" id="Надпись 22" o:spid="_x0000_s1032" type="#_x0000_t202" style="position:absolute;left:0;text-align:left;margin-left:-37.7pt;margin-top:291.1pt;width:494.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" stroked="f">
                  <v:textbox style="mso-fit-shape-to-text:t" inset="0,0,0,0">
                    <w:txbxContent>
                      <w:p w14:paraId="428E2E4D" w14:textId="617FF82D" w:rsidR="00BE19FA" w:rsidRPr="00A55523" w:rsidRDefault="00BE19FA" w:rsidP="00FD2791">
                        <w:pPr>
                          <w:pStyle w:val="Caption"/>
                          <w:rPr>
                            <w:noProof/>
                          </w:rPr>
                        </w:pPr>
                        <w:r>
                          <w:t xml:space="preserve">Figure </w:t>
                        </w:r>
                        <w:r>
                          <w:rPr>
                            <w:lang w:val="ru-RU"/>
                          </w:rPr>
                          <w:t xml:space="preserve">9. </w:t>
                        </w:r>
                        <w:r>
                          <w:rPr>
                            <w:lang w:val="ru-RU"/>
                          </w:rPr>
                          <w:t>Примеры изображений.</w:t>
                        </w:r>
                      </w:p>
                    </w:txbxContent>
                  </v:textbox>
                  <w10:wrap type="square"/>
                </v:shape>
              </w:pict>
            </mc:Fallback>
          </mc:AlternateContent>
        </w:r>
      </w:ins>
      <w:r w:rsidR="001C3C29">
        <w:rPr>
          <w:noProof/>
          <w:lang w:val="en-GB" w:eastAsia="en-GB"/>
        </w:rPr>
        <w:drawing>
          <wp:anchor distT="0" distB="0" distL="0" distR="0" simplePos="0" relativeHeight="251671552" behindDoc="0" locked="0" layoutInCell="1" allowOverlap="1" wp14:anchorId="5CC996CD" wp14:editId="3CAB15C8">
            <wp:simplePos x="0" y="0"/>
            <wp:positionH relativeFrom="column">
              <wp:posOffset>-478790</wp:posOffset>
            </wp:positionH>
            <wp:positionV relativeFrom="paragraph">
              <wp:posOffset>27940</wp:posOffset>
            </wp:positionV>
            <wp:extent cx="6283325" cy="3611880"/>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0"/>
                    <a:stretch>
                      <a:fillRect/>
                    </a:stretch>
                  </pic:blipFill>
                  <pic:spPr bwMode="auto">
                    <a:xfrm>
                      <a:off x="0" y="0"/>
                      <a:ext cx="6283325" cy="3611880"/>
                    </a:xfrm>
                    <a:prstGeom prst="rect">
                      <a:avLst/>
                    </a:prstGeom>
                  </pic:spPr>
                </pic:pic>
              </a:graphicData>
            </a:graphic>
          </wp:anchor>
        </w:drawing>
      </w:r>
    </w:p>
    <w:p w14:paraId="0125DCAF" w14:textId="77777777" w:rsidR="001C3C29" w:rsidRDefault="001C3C29" w:rsidP="001C3C29">
      <w:pPr>
        <w:rPr>
          <w:lang w:val="ru-RU" w:eastAsia="ru-RU"/>
        </w:rPr>
      </w:pPr>
    </w:p>
    <w:p w14:paraId="248FD934" w14:textId="77777777" w:rsidR="00F64EFC" w:rsidRPr="007A363A" w:rsidRDefault="00F64EFC" w:rsidP="00F64EFC">
      <w:pPr>
        <w:rPr>
          <w:noProof/>
          <w:lang w:val="ru-RU" w:eastAsia="en-GB"/>
        </w:rPr>
      </w:pPr>
    </w:p>
    <w:p w14:paraId="3D8C5923" w14:textId="77777777" w:rsidR="00F64EFC" w:rsidRPr="00D36C6D" w:rsidRDefault="00F64EFC" w:rsidP="00F64EFC">
      <w:pPr>
        <w:rPr>
          <w:lang w:val="ru-RU"/>
        </w:rPr>
      </w:pPr>
    </w:p>
    <w:p w14:paraId="4C44705D" w14:textId="77777777" w:rsidR="003566EC" w:rsidRDefault="003566EC" w:rsidP="00C4162A">
      <w:pPr>
        <w:pStyle w:val="Heading1"/>
        <w:numPr>
          <w:ilvl w:val="0"/>
          <w:numId w:val="0"/>
        </w:numPr>
        <w:spacing w:line="360" w:lineRule="auto"/>
        <w:ind w:left="680" w:hanging="680"/>
        <w:rPr>
          <w:rFonts w:cs="Times New Roman"/>
          <w:sz w:val="28"/>
          <w:szCs w:val="28"/>
        </w:rPr>
      </w:pPr>
    </w:p>
    <w:p w14:paraId="78977D71" w14:textId="77777777" w:rsidR="003566EC" w:rsidRDefault="003566EC" w:rsidP="00847C98">
      <w:pPr>
        <w:pStyle w:val="Heading1"/>
        <w:numPr>
          <w:ilvl w:val="0"/>
          <w:numId w:val="0"/>
        </w:numPr>
        <w:spacing w:line="360" w:lineRule="auto"/>
        <w:ind w:left="680"/>
        <w:rPr>
          <w:rFonts w:cs="Times New Roman"/>
          <w:sz w:val="28"/>
          <w:szCs w:val="28"/>
        </w:rPr>
      </w:pPr>
    </w:p>
    <w:p w14:paraId="66B45A33" w14:textId="77777777" w:rsidR="003566EC" w:rsidRDefault="003566EC" w:rsidP="00847C98">
      <w:pPr>
        <w:pStyle w:val="Heading1"/>
        <w:numPr>
          <w:ilvl w:val="0"/>
          <w:numId w:val="0"/>
        </w:numPr>
        <w:spacing w:line="360" w:lineRule="auto"/>
        <w:ind w:left="680"/>
        <w:rPr>
          <w:rFonts w:cs="Times New Roman"/>
          <w:sz w:val="28"/>
          <w:szCs w:val="28"/>
        </w:rPr>
      </w:pPr>
    </w:p>
    <w:p w14:paraId="2FF54400" w14:textId="77777777" w:rsidR="003566EC" w:rsidRDefault="003566EC" w:rsidP="00847C98">
      <w:pPr>
        <w:pStyle w:val="Heading1"/>
        <w:numPr>
          <w:ilvl w:val="0"/>
          <w:numId w:val="0"/>
        </w:numPr>
        <w:spacing w:line="360" w:lineRule="auto"/>
        <w:ind w:left="680"/>
        <w:rPr>
          <w:rFonts w:cs="Times New Roman"/>
          <w:sz w:val="28"/>
          <w:szCs w:val="28"/>
        </w:rPr>
      </w:pPr>
    </w:p>
    <w:p w14:paraId="6F3E75EF" w14:textId="77777777" w:rsidR="003566EC" w:rsidRDefault="003566EC" w:rsidP="00847C98">
      <w:pPr>
        <w:pStyle w:val="Heading1"/>
        <w:numPr>
          <w:ilvl w:val="0"/>
          <w:numId w:val="0"/>
        </w:numPr>
        <w:spacing w:line="360" w:lineRule="auto"/>
        <w:ind w:left="680"/>
        <w:rPr>
          <w:rFonts w:cs="Times New Roman"/>
          <w:sz w:val="28"/>
          <w:szCs w:val="28"/>
        </w:rPr>
      </w:pPr>
    </w:p>
    <w:p w14:paraId="4A3F4C08" w14:textId="77777777" w:rsidR="003566EC" w:rsidRDefault="003566EC" w:rsidP="00847C98">
      <w:pPr>
        <w:pStyle w:val="Heading1"/>
        <w:numPr>
          <w:ilvl w:val="0"/>
          <w:numId w:val="0"/>
        </w:numPr>
        <w:spacing w:line="360" w:lineRule="auto"/>
        <w:ind w:left="680"/>
        <w:rPr>
          <w:rFonts w:cs="Times New Roman"/>
          <w:sz w:val="28"/>
          <w:szCs w:val="28"/>
        </w:rPr>
      </w:pPr>
    </w:p>
    <w:p w14:paraId="7954B2A2" w14:textId="77777777" w:rsidR="001E557A" w:rsidRPr="00847C98" w:rsidRDefault="003A6B08" w:rsidP="00847C98">
      <w:pPr>
        <w:pStyle w:val="Heading1"/>
        <w:numPr>
          <w:ilvl w:val="0"/>
          <w:numId w:val="0"/>
        </w:numPr>
        <w:spacing w:line="360" w:lineRule="auto"/>
        <w:ind w:left="680"/>
        <w:rPr>
          <w:rFonts w:cs="Times New Roman"/>
          <w:sz w:val="28"/>
          <w:szCs w:val="28"/>
        </w:rPr>
      </w:pPr>
      <w:r>
        <w:rPr>
          <w:rFonts w:cs="Times New Roman"/>
          <w:sz w:val="28"/>
          <w:szCs w:val="28"/>
        </w:rPr>
        <w:br w:type="page"/>
      </w:r>
      <w:bookmarkStart w:id="30" w:name="_Toc480478107"/>
      <w:bookmarkStart w:id="31" w:name="_Toc9242947"/>
      <w:r w:rsidR="001E557A" w:rsidRPr="00847C98">
        <w:rPr>
          <w:rFonts w:cs="Times New Roman"/>
          <w:sz w:val="28"/>
          <w:szCs w:val="28"/>
        </w:rPr>
        <w:lastRenderedPageBreak/>
        <w:t>Список используемых источников</w:t>
      </w:r>
      <w:bookmarkEnd w:id="7"/>
      <w:bookmarkEnd w:id="8"/>
      <w:bookmarkEnd w:id="9"/>
      <w:bookmarkEnd w:id="30"/>
      <w:bookmarkEnd w:id="31"/>
      <w:r w:rsidR="001E557A" w:rsidRPr="00847C98">
        <w:rPr>
          <w:rFonts w:cs="Times New Roman"/>
          <w:sz w:val="28"/>
          <w:szCs w:val="28"/>
        </w:rPr>
        <w:t xml:space="preserve"> </w:t>
      </w:r>
    </w:p>
    <w:bookmarkEnd w:id="10"/>
    <w:p w14:paraId="4155E7FD" w14:textId="77777777" w:rsidR="001C3C29" w:rsidRPr="001C3C29" w:rsidRDefault="001C3C29" w:rsidP="001C3C29">
      <w:pPr>
        <w:numPr>
          <w:ilvl w:val="0"/>
          <w:numId w:val="2"/>
        </w:numPr>
        <w:spacing w:line="360" w:lineRule="auto"/>
        <w:jc w:val="both"/>
        <w:rPr>
          <w:sz w:val="28"/>
          <w:szCs w:val="28"/>
          <w:lang w:val="ru-RU"/>
        </w:rPr>
      </w:pPr>
      <w:r>
        <w:fldChar w:fldCharType="begin"/>
      </w:r>
      <w:r w:rsidRPr="007A363A">
        <w:rPr>
          <w:lang w:val="ru-RU"/>
        </w:rPr>
        <w:instrText xml:space="preserve"> </w:instrText>
      </w:r>
      <w:r>
        <w:instrText>HYPERLINK</w:instrText>
      </w:r>
      <w:r w:rsidRPr="007A363A">
        <w:rPr>
          <w:lang w:val="ru-RU"/>
        </w:rPr>
        <w:instrText xml:space="preserve"> "</w:instrText>
      </w:r>
      <w:r w:rsidRPr="001C3C29">
        <w:instrText>http</w:instrText>
      </w:r>
      <w:r w:rsidRPr="007A363A">
        <w:rPr>
          <w:lang w:val="ru-RU"/>
        </w:rPr>
        <w:instrText>://</w:instrText>
      </w:r>
      <w:r w:rsidRPr="001C3C29">
        <w:instrText>openaccess</w:instrText>
      </w:r>
      <w:r w:rsidRPr="007A363A">
        <w:rPr>
          <w:lang w:val="ru-RU"/>
        </w:rPr>
        <w:instrText>.</w:instrText>
      </w:r>
      <w:r w:rsidRPr="001C3C29">
        <w:instrText>thecvf</w:instrText>
      </w:r>
      <w:r w:rsidRPr="007A363A">
        <w:rPr>
          <w:lang w:val="ru-RU"/>
        </w:rPr>
        <w:instrText>.</w:instrText>
      </w:r>
      <w:r w:rsidRPr="001C3C29">
        <w:instrText>com</w:instrText>
      </w:r>
      <w:r w:rsidRPr="007A363A">
        <w:rPr>
          <w:lang w:val="ru-RU"/>
        </w:rPr>
        <w:instrText>/</w:instrText>
      </w:r>
      <w:r w:rsidRPr="001C3C29">
        <w:instrText>content</w:instrText>
      </w:r>
      <w:r w:rsidRPr="007A363A">
        <w:rPr>
          <w:lang w:val="ru-RU"/>
        </w:rPr>
        <w:instrText>_</w:instrText>
      </w:r>
      <w:r w:rsidRPr="001C3C29">
        <w:instrText>cvpr</w:instrText>
      </w:r>
      <w:r w:rsidRPr="007A363A">
        <w:rPr>
          <w:lang w:val="ru-RU"/>
        </w:rPr>
        <w:instrText>_2017_</w:instrText>
      </w:r>
      <w:r w:rsidRPr="001C3C29">
        <w:instrText>workshops</w:instrText>
      </w:r>
      <w:r w:rsidRPr="007A363A">
        <w:rPr>
          <w:lang w:val="ru-RU"/>
        </w:rPr>
        <w:instrText>/</w:instrText>
      </w:r>
      <w:r w:rsidRPr="001C3C29">
        <w:instrText>w</w:instrText>
      </w:r>
      <w:r w:rsidRPr="007A363A">
        <w:rPr>
          <w:lang w:val="ru-RU"/>
        </w:rPr>
        <w:instrText>33/</w:instrText>
      </w:r>
      <w:r w:rsidRPr="001C3C29">
        <w:instrText>papers</w:instrText>
      </w:r>
      <w:r w:rsidRPr="007A363A">
        <w:rPr>
          <w:lang w:val="ru-RU"/>
        </w:rPr>
        <w:instrText>/</w:instrText>
      </w:r>
      <w:r w:rsidRPr="001C3C29">
        <w:instrText>Moschoglou</w:instrText>
      </w:r>
      <w:r w:rsidRPr="007A363A">
        <w:rPr>
          <w:lang w:val="ru-RU"/>
        </w:rPr>
        <w:instrText>_</w:instrText>
      </w:r>
      <w:r w:rsidRPr="001C3C29">
        <w:instrText>AgeDB</w:instrText>
      </w:r>
      <w:r w:rsidRPr="007A363A">
        <w:rPr>
          <w:lang w:val="ru-RU"/>
        </w:rPr>
        <w:instrText>_</w:instrText>
      </w:r>
      <w:r w:rsidRPr="001C3C29">
        <w:instrText>The</w:instrText>
      </w:r>
      <w:r w:rsidRPr="007A363A">
        <w:rPr>
          <w:lang w:val="ru-RU"/>
        </w:rPr>
        <w:instrText>_</w:instrText>
      </w:r>
      <w:r w:rsidRPr="001C3C29">
        <w:instrText>First</w:instrText>
      </w:r>
      <w:r w:rsidRPr="007A363A">
        <w:rPr>
          <w:lang w:val="ru-RU"/>
        </w:rPr>
        <w:instrText>_</w:instrText>
      </w:r>
      <w:r w:rsidRPr="001C3C29">
        <w:instrText>CVPR</w:instrText>
      </w:r>
      <w:r w:rsidRPr="007A363A">
        <w:rPr>
          <w:lang w:val="ru-RU"/>
        </w:rPr>
        <w:instrText>_2017_</w:instrText>
      </w:r>
      <w:r w:rsidRPr="001C3C29">
        <w:instrText>paper</w:instrText>
      </w:r>
      <w:r w:rsidRPr="007A363A">
        <w:rPr>
          <w:lang w:val="ru-RU"/>
        </w:rPr>
        <w:instrText>.</w:instrText>
      </w:r>
      <w:r w:rsidRPr="001C3C29">
        <w:instrText>pdf</w:instrText>
      </w:r>
      <w:r w:rsidRPr="007A363A">
        <w:rPr>
          <w:lang w:val="ru-RU"/>
        </w:rPr>
        <w:instrText xml:space="preserve">" </w:instrText>
      </w:r>
      <w:r>
        <w:fldChar w:fldCharType="separate"/>
      </w:r>
      <w:r w:rsidRPr="00605C64">
        <w:rPr>
          <w:rStyle w:val="Hyperlink"/>
        </w:rPr>
        <w:t>http</w:t>
      </w:r>
      <w:r w:rsidRPr="007A363A">
        <w:rPr>
          <w:rStyle w:val="Hyperlink"/>
          <w:lang w:val="ru-RU"/>
        </w:rPr>
        <w:t>://</w:t>
      </w:r>
      <w:proofErr w:type="spellStart"/>
      <w:r w:rsidRPr="00605C64">
        <w:rPr>
          <w:rStyle w:val="Hyperlink"/>
        </w:rPr>
        <w:t>openaccess</w:t>
      </w:r>
      <w:proofErr w:type="spellEnd"/>
      <w:r w:rsidRPr="007A363A">
        <w:rPr>
          <w:rStyle w:val="Hyperlink"/>
          <w:lang w:val="ru-RU"/>
        </w:rPr>
        <w:t>.</w:t>
      </w:r>
      <w:proofErr w:type="spellStart"/>
      <w:r w:rsidRPr="00605C64">
        <w:rPr>
          <w:rStyle w:val="Hyperlink"/>
        </w:rPr>
        <w:t>thecvf</w:t>
      </w:r>
      <w:proofErr w:type="spellEnd"/>
      <w:r w:rsidRPr="007A363A">
        <w:rPr>
          <w:rStyle w:val="Hyperlink"/>
          <w:lang w:val="ru-RU"/>
        </w:rPr>
        <w:t>.</w:t>
      </w:r>
      <w:r w:rsidRPr="00605C64">
        <w:rPr>
          <w:rStyle w:val="Hyperlink"/>
        </w:rPr>
        <w:t>com</w:t>
      </w:r>
      <w:r w:rsidRPr="007A363A">
        <w:rPr>
          <w:rStyle w:val="Hyperlink"/>
          <w:lang w:val="ru-RU"/>
        </w:rPr>
        <w:t>/</w:t>
      </w:r>
      <w:r w:rsidRPr="00605C64">
        <w:rPr>
          <w:rStyle w:val="Hyperlink"/>
        </w:rPr>
        <w:t>content</w:t>
      </w:r>
      <w:r w:rsidRPr="007A363A">
        <w:rPr>
          <w:rStyle w:val="Hyperlink"/>
          <w:lang w:val="ru-RU"/>
        </w:rPr>
        <w:t>_</w:t>
      </w:r>
      <w:proofErr w:type="spellStart"/>
      <w:r w:rsidRPr="00605C64">
        <w:rPr>
          <w:rStyle w:val="Hyperlink"/>
        </w:rPr>
        <w:t>cvpr</w:t>
      </w:r>
      <w:proofErr w:type="spellEnd"/>
      <w:r w:rsidRPr="007A363A">
        <w:rPr>
          <w:rStyle w:val="Hyperlink"/>
          <w:lang w:val="ru-RU"/>
        </w:rPr>
        <w:t>_2017_</w:t>
      </w:r>
      <w:r w:rsidRPr="00605C64">
        <w:rPr>
          <w:rStyle w:val="Hyperlink"/>
        </w:rPr>
        <w:t>workshops</w:t>
      </w:r>
      <w:r w:rsidRPr="007A363A">
        <w:rPr>
          <w:rStyle w:val="Hyperlink"/>
          <w:lang w:val="ru-RU"/>
        </w:rPr>
        <w:t>/</w:t>
      </w:r>
      <w:r w:rsidRPr="00605C64">
        <w:rPr>
          <w:rStyle w:val="Hyperlink"/>
        </w:rPr>
        <w:t>w</w:t>
      </w:r>
      <w:r w:rsidRPr="007A363A">
        <w:rPr>
          <w:rStyle w:val="Hyperlink"/>
          <w:lang w:val="ru-RU"/>
        </w:rPr>
        <w:t>33/</w:t>
      </w:r>
      <w:r w:rsidRPr="00605C64">
        <w:rPr>
          <w:rStyle w:val="Hyperlink"/>
        </w:rPr>
        <w:t>papers</w:t>
      </w:r>
      <w:r w:rsidRPr="007A363A">
        <w:rPr>
          <w:rStyle w:val="Hyperlink"/>
          <w:lang w:val="ru-RU"/>
        </w:rPr>
        <w:t>/</w:t>
      </w:r>
      <w:proofErr w:type="spellStart"/>
      <w:r w:rsidRPr="00605C64">
        <w:rPr>
          <w:rStyle w:val="Hyperlink"/>
        </w:rPr>
        <w:t>Moschoglou</w:t>
      </w:r>
      <w:proofErr w:type="spellEnd"/>
      <w:r w:rsidRPr="007A363A">
        <w:rPr>
          <w:rStyle w:val="Hyperlink"/>
          <w:lang w:val="ru-RU"/>
        </w:rPr>
        <w:t>_</w:t>
      </w:r>
      <w:proofErr w:type="spellStart"/>
      <w:r w:rsidRPr="00605C64">
        <w:rPr>
          <w:rStyle w:val="Hyperlink"/>
        </w:rPr>
        <w:t>AgeDB</w:t>
      </w:r>
      <w:proofErr w:type="spellEnd"/>
      <w:r w:rsidRPr="007A363A">
        <w:rPr>
          <w:rStyle w:val="Hyperlink"/>
          <w:lang w:val="ru-RU"/>
        </w:rPr>
        <w:t>_</w:t>
      </w:r>
      <w:r w:rsidRPr="00605C64">
        <w:rPr>
          <w:rStyle w:val="Hyperlink"/>
        </w:rPr>
        <w:t>The</w:t>
      </w:r>
      <w:r w:rsidRPr="007A363A">
        <w:rPr>
          <w:rStyle w:val="Hyperlink"/>
          <w:lang w:val="ru-RU"/>
        </w:rPr>
        <w:t>_</w:t>
      </w:r>
      <w:r w:rsidRPr="00605C64">
        <w:rPr>
          <w:rStyle w:val="Hyperlink"/>
        </w:rPr>
        <w:t>First</w:t>
      </w:r>
      <w:r w:rsidRPr="007A363A">
        <w:rPr>
          <w:rStyle w:val="Hyperlink"/>
          <w:lang w:val="ru-RU"/>
        </w:rPr>
        <w:t>_</w:t>
      </w:r>
      <w:r w:rsidRPr="00605C64">
        <w:rPr>
          <w:rStyle w:val="Hyperlink"/>
        </w:rPr>
        <w:t>CVPR</w:t>
      </w:r>
      <w:r w:rsidRPr="007A363A">
        <w:rPr>
          <w:rStyle w:val="Hyperlink"/>
          <w:lang w:val="ru-RU"/>
        </w:rPr>
        <w:t>_2017_</w:t>
      </w:r>
      <w:r w:rsidRPr="00605C64">
        <w:rPr>
          <w:rStyle w:val="Hyperlink"/>
        </w:rPr>
        <w:t>paper</w:t>
      </w:r>
      <w:r w:rsidRPr="007A363A">
        <w:rPr>
          <w:rStyle w:val="Hyperlink"/>
          <w:lang w:val="ru-RU"/>
        </w:rPr>
        <w:t>.</w:t>
      </w:r>
      <w:r w:rsidRPr="00605C64">
        <w:rPr>
          <w:rStyle w:val="Hyperlink"/>
        </w:rPr>
        <w:t>pdf</w:t>
      </w:r>
      <w:r>
        <w:fldChar w:fldCharType="end"/>
      </w:r>
    </w:p>
    <w:p w14:paraId="17B1A78F"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1" w:history="1">
        <w:r w:rsidR="001C3C29" w:rsidRPr="00605C64">
          <w:rPr>
            <w:rStyle w:val="Hyperlink"/>
            <w:sz w:val="28"/>
            <w:szCs w:val="28"/>
            <w:lang w:val="ru-RU"/>
          </w:rPr>
          <w:t>https://arxiv.org/pdf/1611.01484.pdf</w:t>
        </w:r>
      </w:hyperlink>
    </w:p>
    <w:p w14:paraId="1575D9D7"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2" w:history="1">
        <w:r w:rsidR="001C3C29" w:rsidRPr="00605C64">
          <w:rPr>
            <w:rStyle w:val="Hyperlink"/>
            <w:sz w:val="28"/>
            <w:szCs w:val="28"/>
            <w:lang w:val="ru-RU"/>
          </w:rPr>
          <w:t>https://arxiv.org/pdf/1607.08221.pdf</w:t>
        </w:r>
      </w:hyperlink>
    </w:p>
    <w:p w14:paraId="6532CC1E"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3" w:history="1">
        <w:r w:rsidR="001C3C29" w:rsidRPr="00605C64">
          <w:rPr>
            <w:rStyle w:val="Hyperlink"/>
            <w:sz w:val="28"/>
            <w:szCs w:val="28"/>
            <w:lang w:val="ru-RU"/>
          </w:rPr>
          <w:t>https://arxiv.org/pdf/1710.08092.pdf</w:t>
        </w:r>
      </w:hyperlink>
    </w:p>
    <w:p w14:paraId="68CD91E2"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4" w:history="1">
        <w:r w:rsidR="001C3C29" w:rsidRPr="00605C64">
          <w:rPr>
            <w:rStyle w:val="Hyperlink"/>
            <w:sz w:val="28"/>
            <w:szCs w:val="28"/>
            <w:lang w:val="ru-RU"/>
          </w:rPr>
          <w:t>https://www.cv-foundation.org/openaccess/content_cvpr_2015/papers/Klare_Pushing_the_Frontiers_2015_CVPR_paper.pdf</w:t>
        </w:r>
      </w:hyperlink>
    </w:p>
    <w:p w14:paraId="31627607"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5" w:history="1">
        <w:r w:rsidR="001C3C29" w:rsidRPr="00605C64">
          <w:rPr>
            <w:rStyle w:val="Hyperlink"/>
            <w:sz w:val="28"/>
            <w:szCs w:val="28"/>
            <w:lang w:val="ru-RU"/>
          </w:rPr>
          <w:t>https://arxiv.org/pdf/1708.08197.pdf</w:t>
        </w:r>
      </w:hyperlink>
    </w:p>
    <w:p w14:paraId="2956A5BD" w14:textId="77777777" w:rsidR="001C3C29" w:rsidRDefault="005770F2" w:rsidP="001C3C29">
      <w:pPr>
        <w:numPr>
          <w:ilvl w:val="0"/>
          <w:numId w:val="2"/>
        </w:numPr>
        <w:spacing w:line="360" w:lineRule="auto"/>
        <w:jc w:val="both"/>
        <w:rPr>
          <w:rStyle w:val="InternetLink"/>
          <w:color w:val="auto"/>
          <w:sz w:val="28"/>
          <w:szCs w:val="28"/>
          <w:u w:val="none"/>
          <w:lang w:val="ru-RU"/>
        </w:rPr>
      </w:pPr>
      <w:hyperlink r:id="rId26" w:history="1">
        <w:r w:rsidR="001C3C29" w:rsidRPr="00605C64">
          <w:rPr>
            <w:rStyle w:val="Hyperlink"/>
            <w:sz w:val="28"/>
            <w:szCs w:val="28"/>
            <w:lang w:val="ru-RU"/>
          </w:rPr>
          <w:t>https://susanqq.github.io/UTKFace/</w:t>
        </w:r>
      </w:hyperlink>
    </w:p>
    <w:p w14:paraId="7C210A2A" w14:textId="77777777" w:rsidR="001C3C29" w:rsidRPr="001C3C29" w:rsidRDefault="001C3C29" w:rsidP="001C3C29">
      <w:pPr>
        <w:spacing w:line="360" w:lineRule="auto"/>
        <w:ind w:left="360"/>
        <w:jc w:val="both"/>
        <w:rPr>
          <w:rStyle w:val="InternetLink"/>
          <w:color w:val="auto"/>
          <w:sz w:val="28"/>
          <w:szCs w:val="28"/>
          <w:u w:val="none"/>
          <w:lang w:val="ru-RU"/>
        </w:rPr>
      </w:pPr>
    </w:p>
    <w:p w14:paraId="1A8FEA8A" w14:textId="77777777" w:rsidR="00990060" w:rsidRPr="007A363A" w:rsidRDefault="00990060" w:rsidP="00990060">
      <w:pPr>
        <w:spacing w:line="360" w:lineRule="auto"/>
        <w:ind w:left="360"/>
        <w:jc w:val="both"/>
        <w:rPr>
          <w:sz w:val="28"/>
          <w:szCs w:val="28"/>
          <w:lang w:val="ru-RU"/>
        </w:rPr>
      </w:pPr>
    </w:p>
    <w:sectPr w:rsidR="00990060" w:rsidRPr="007A363A" w:rsidSect="006D0527">
      <w:footerReference w:type="even" r:id="rId27"/>
      <w:footerReference w:type="default" r:id="rId28"/>
      <w:pgSz w:w="11906" w:h="16838"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66473" w14:textId="77777777" w:rsidR="005770F2" w:rsidRDefault="005770F2">
      <w:r>
        <w:separator/>
      </w:r>
    </w:p>
  </w:endnote>
  <w:endnote w:type="continuationSeparator" w:id="0">
    <w:p w14:paraId="11496B3F" w14:textId="77777777" w:rsidR="005770F2" w:rsidRDefault="00577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39E0A" w14:textId="77777777" w:rsidR="00450736" w:rsidRDefault="00450736" w:rsidP="006D05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C2DA38" w14:textId="77777777" w:rsidR="00450736" w:rsidRDefault="00450736" w:rsidP="001962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73B16" w14:textId="3D8FC2C1" w:rsidR="00450736" w:rsidRDefault="00450736" w:rsidP="006D05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19FA">
      <w:rPr>
        <w:rStyle w:val="PageNumber"/>
        <w:noProof/>
      </w:rPr>
      <w:t>11</w:t>
    </w:r>
    <w:r>
      <w:rPr>
        <w:rStyle w:val="PageNumber"/>
      </w:rPr>
      <w:fldChar w:fldCharType="end"/>
    </w:r>
  </w:p>
  <w:p w14:paraId="29729F9F" w14:textId="77777777" w:rsidR="00450736" w:rsidRDefault="00450736" w:rsidP="001962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4765C" w14:textId="77777777" w:rsidR="005770F2" w:rsidRDefault="005770F2">
      <w:r>
        <w:separator/>
      </w:r>
    </w:p>
  </w:footnote>
  <w:footnote w:type="continuationSeparator" w:id="0">
    <w:p w14:paraId="33EA324A" w14:textId="77777777" w:rsidR="005770F2" w:rsidRDefault="00577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55F64"/>
    <w:multiLevelType w:val="multilevel"/>
    <w:tmpl w:val="95CA10DA"/>
    <w:lvl w:ilvl="0">
      <w:start w:val="1"/>
      <w:numFmt w:val="decimal"/>
      <w:pStyle w:val="Heading1"/>
      <w:lvlText w:val="%1"/>
      <w:lvlJc w:val="left"/>
      <w:pPr>
        <w:tabs>
          <w:tab w:val="num" w:pos="680"/>
        </w:tabs>
        <w:ind w:left="680" w:hanging="680"/>
      </w:pPr>
      <w:rPr>
        <w:rFonts w:hint="default"/>
      </w:rPr>
    </w:lvl>
    <w:lvl w:ilvl="1">
      <w:start w:val="1"/>
      <w:numFmt w:val="decimal"/>
      <w:pStyle w:val="Heading2"/>
      <w:lvlText w:val="%1.%2"/>
      <w:lvlJc w:val="left"/>
      <w:pPr>
        <w:tabs>
          <w:tab w:val="num" w:pos="680"/>
        </w:tabs>
        <w:ind w:left="680" w:hanging="680"/>
      </w:pPr>
      <w:rPr>
        <w:rFonts w:hint="default"/>
      </w:rPr>
    </w:lvl>
    <w:lvl w:ilvl="2">
      <w:start w:val="1"/>
      <w:numFmt w:val="decimal"/>
      <w:pStyle w:val="Heading3"/>
      <w:lvlText w:val="%1.%2.%3"/>
      <w:lvlJc w:val="left"/>
      <w:pPr>
        <w:tabs>
          <w:tab w:val="num" w:pos="284"/>
        </w:tabs>
        <w:ind w:left="964" w:hanging="680"/>
      </w:pPr>
      <w:rPr>
        <w:rFonts w:hint="default"/>
      </w:rPr>
    </w:lvl>
    <w:lvl w:ilvl="3">
      <w:start w:val="1"/>
      <w:numFmt w:val="decimal"/>
      <w:pStyle w:val="Heading4"/>
      <w:lvlText w:val="%1.%2.%3.%4"/>
      <w:lvlJc w:val="left"/>
      <w:pPr>
        <w:tabs>
          <w:tab w:val="num" w:pos="1715"/>
        </w:tabs>
        <w:ind w:left="1715" w:hanging="864"/>
      </w:pPr>
      <w:rPr>
        <w:rFonts w:hint="default"/>
      </w:rPr>
    </w:lvl>
    <w:lvl w:ilvl="4">
      <w:start w:val="1"/>
      <w:numFmt w:val="decimal"/>
      <w:pStyle w:val="Heading5"/>
      <w:lvlText w:val="%1.%2.%3.%4.%5"/>
      <w:lvlJc w:val="left"/>
      <w:pPr>
        <w:tabs>
          <w:tab w:val="num" w:pos="2001"/>
        </w:tabs>
        <w:ind w:left="2001" w:hanging="1008"/>
      </w:pPr>
      <w:rPr>
        <w:rFonts w:hint="default"/>
      </w:rPr>
    </w:lvl>
    <w:lvl w:ilvl="5">
      <w:start w:val="1"/>
      <w:numFmt w:val="decimal"/>
      <w:pStyle w:val="Heading6"/>
      <w:lvlText w:val="%1.%2.%3.%4.%5.%6"/>
      <w:lvlJc w:val="left"/>
      <w:pPr>
        <w:tabs>
          <w:tab w:val="num" w:pos="1720"/>
        </w:tabs>
        <w:ind w:left="1720"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939068E"/>
    <w:multiLevelType w:val="hybridMultilevel"/>
    <w:tmpl w:val="4A786EE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2573637E"/>
    <w:multiLevelType w:val="hybridMultilevel"/>
    <w:tmpl w:val="26248C52"/>
    <w:lvl w:ilvl="0" w:tplc="0809000F">
      <w:start w:val="1"/>
      <w:numFmt w:val="decimal"/>
      <w:lvlText w:val="%1."/>
      <w:lvlJc w:val="left"/>
      <w:pPr>
        <w:ind w:left="630" w:hanging="360"/>
      </w:pPr>
      <w:rPr>
        <w:rFonts w:hint="default"/>
      </w:rPr>
    </w:lvl>
    <w:lvl w:ilvl="1" w:tplc="08090011">
      <w:start w:val="1"/>
      <w:numFmt w:val="decimal"/>
      <w:lvlText w:val="%2)"/>
      <w:lvlJc w:val="left"/>
      <w:pPr>
        <w:ind w:left="11340" w:hanging="360"/>
      </w:pPr>
    </w:lvl>
    <w:lvl w:ilvl="2" w:tplc="0809001B" w:tentative="1">
      <w:start w:val="1"/>
      <w:numFmt w:val="lowerRoman"/>
      <w:lvlText w:val="%3."/>
      <w:lvlJc w:val="right"/>
      <w:pPr>
        <w:ind w:left="12240" w:hanging="180"/>
      </w:pPr>
    </w:lvl>
    <w:lvl w:ilvl="3" w:tplc="0809000F" w:tentative="1">
      <w:start w:val="1"/>
      <w:numFmt w:val="decimal"/>
      <w:lvlText w:val="%4."/>
      <w:lvlJc w:val="left"/>
      <w:pPr>
        <w:ind w:left="12960" w:hanging="360"/>
      </w:pPr>
    </w:lvl>
    <w:lvl w:ilvl="4" w:tplc="08090019" w:tentative="1">
      <w:start w:val="1"/>
      <w:numFmt w:val="lowerLetter"/>
      <w:lvlText w:val="%5."/>
      <w:lvlJc w:val="left"/>
      <w:pPr>
        <w:ind w:left="13680" w:hanging="360"/>
      </w:pPr>
    </w:lvl>
    <w:lvl w:ilvl="5" w:tplc="0809001B" w:tentative="1">
      <w:start w:val="1"/>
      <w:numFmt w:val="lowerRoman"/>
      <w:lvlText w:val="%6."/>
      <w:lvlJc w:val="right"/>
      <w:pPr>
        <w:ind w:left="14400" w:hanging="180"/>
      </w:pPr>
    </w:lvl>
    <w:lvl w:ilvl="6" w:tplc="0809000F" w:tentative="1">
      <w:start w:val="1"/>
      <w:numFmt w:val="decimal"/>
      <w:lvlText w:val="%7."/>
      <w:lvlJc w:val="left"/>
      <w:pPr>
        <w:ind w:left="15120" w:hanging="360"/>
      </w:pPr>
    </w:lvl>
    <w:lvl w:ilvl="7" w:tplc="08090019" w:tentative="1">
      <w:start w:val="1"/>
      <w:numFmt w:val="lowerLetter"/>
      <w:lvlText w:val="%8."/>
      <w:lvlJc w:val="left"/>
      <w:pPr>
        <w:ind w:left="15840" w:hanging="360"/>
      </w:pPr>
    </w:lvl>
    <w:lvl w:ilvl="8" w:tplc="0809001B" w:tentative="1">
      <w:start w:val="1"/>
      <w:numFmt w:val="lowerRoman"/>
      <w:lvlText w:val="%9."/>
      <w:lvlJc w:val="right"/>
      <w:pPr>
        <w:ind w:left="16560" w:hanging="180"/>
      </w:pPr>
    </w:lvl>
  </w:abstractNum>
  <w:abstractNum w:abstractNumId="3" w15:restartNumberingAfterBreak="0">
    <w:nsid w:val="298E6519"/>
    <w:multiLevelType w:val="hybridMultilevel"/>
    <w:tmpl w:val="21AAC98E"/>
    <w:lvl w:ilvl="0" w:tplc="36943B56">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15:restartNumberingAfterBreak="0">
    <w:nsid w:val="2AFD67B5"/>
    <w:multiLevelType w:val="hybridMultilevel"/>
    <w:tmpl w:val="C1BE43EC"/>
    <w:lvl w:ilvl="0" w:tplc="E37A6288">
      <w:start w:val="1"/>
      <w:numFmt w:val="decimal"/>
      <w:lvlText w:val="%1."/>
      <w:lvlJc w:val="left"/>
      <w:pPr>
        <w:tabs>
          <w:tab w:val="num" w:pos="360"/>
        </w:tabs>
        <w:ind w:left="360" w:hanging="360"/>
      </w:pPr>
      <w:rPr>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C0E1809"/>
    <w:multiLevelType w:val="hybridMultilevel"/>
    <w:tmpl w:val="EF80CAFA"/>
    <w:lvl w:ilvl="0" w:tplc="AEC654E0">
      <w:start w:val="1"/>
      <w:numFmt w:val="bullet"/>
      <w:lvlText w:val=""/>
      <w:lvlJc w:val="left"/>
      <w:pPr>
        <w:ind w:left="360" w:hanging="360"/>
      </w:pPr>
      <w:rPr>
        <w:rFonts w:ascii="Symbol" w:hAnsi="Symbol" w:hint="default"/>
      </w:rPr>
    </w:lvl>
    <w:lvl w:ilvl="1" w:tplc="71180092">
      <w:numFmt w:val="bullet"/>
      <w:lvlText w:val="-"/>
      <w:lvlJc w:val="left"/>
      <w:pPr>
        <w:ind w:left="1080" w:hanging="360"/>
      </w:pPr>
      <w:rPr>
        <w:rFonts w:ascii="Times New Roman" w:eastAsia="Times New Roman" w:hAnsi="Times New Roman" w:cs="Times New Roman"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47524832"/>
    <w:multiLevelType w:val="hybridMultilevel"/>
    <w:tmpl w:val="D23E3314"/>
    <w:lvl w:ilvl="0" w:tplc="3F0634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0C1372D"/>
    <w:multiLevelType w:val="hybridMultilevel"/>
    <w:tmpl w:val="12C80B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612045"/>
    <w:multiLevelType w:val="hybridMultilevel"/>
    <w:tmpl w:val="547805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5F313620"/>
    <w:multiLevelType w:val="hybridMultilevel"/>
    <w:tmpl w:val="F0A80F3A"/>
    <w:lvl w:ilvl="0" w:tplc="D71E2684">
      <w:start w:val="1"/>
      <w:numFmt w:val="decimal"/>
      <w:lvlText w:val="%1)"/>
      <w:lvlJc w:val="left"/>
      <w:pPr>
        <w:tabs>
          <w:tab w:val="num" w:pos="390"/>
        </w:tabs>
        <w:ind w:left="390" w:hanging="39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67544C51"/>
    <w:multiLevelType w:val="hybridMultilevel"/>
    <w:tmpl w:val="7A92CDAA"/>
    <w:lvl w:ilvl="0" w:tplc="26A272B8">
      <w:start w:val="1"/>
      <w:numFmt w:val="bullet"/>
      <w:suff w:val="space"/>
      <w:lvlText w:val=""/>
      <w:lvlJc w:val="left"/>
      <w:pPr>
        <w:ind w:left="1" w:firstLine="567"/>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6A0C23C2"/>
    <w:multiLevelType w:val="hybridMultilevel"/>
    <w:tmpl w:val="162864CA"/>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6B252F05"/>
    <w:multiLevelType w:val="multilevel"/>
    <w:tmpl w:val="180496F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77D56B9F"/>
    <w:multiLevelType w:val="hybridMultilevel"/>
    <w:tmpl w:val="144E45C8"/>
    <w:lvl w:ilvl="0" w:tplc="04190001">
      <w:start w:val="1"/>
      <w:numFmt w:val="bullet"/>
      <w:lvlText w:val=""/>
      <w:lvlJc w:val="left"/>
      <w:pPr>
        <w:ind w:left="1110" w:hanging="360"/>
      </w:pPr>
      <w:rPr>
        <w:rFonts w:ascii="Symbol" w:hAnsi="Symbol" w:hint="default"/>
      </w:rPr>
    </w:lvl>
    <w:lvl w:ilvl="1" w:tplc="04190003" w:tentative="1">
      <w:start w:val="1"/>
      <w:numFmt w:val="bullet"/>
      <w:lvlText w:val="o"/>
      <w:lvlJc w:val="left"/>
      <w:pPr>
        <w:ind w:left="1830" w:hanging="360"/>
      </w:pPr>
      <w:rPr>
        <w:rFonts w:ascii="Courier New" w:hAnsi="Courier New" w:cs="Courier New" w:hint="default"/>
      </w:rPr>
    </w:lvl>
    <w:lvl w:ilvl="2" w:tplc="04190005" w:tentative="1">
      <w:start w:val="1"/>
      <w:numFmt w:val="bullet"/>
      <w:lvlText w:val=""/>
      <w:lvlJc w:val="left"/>
      <w:pPr>
        <w:ind w:left="2550" w:hanging="360"/>
      </w:pPr>
      <w:rPr>
        <w:rFonts w:ascii="Wingdings" w:hAnsi="Wingdings" w:hint="default"/>
      </w:rPr>
    </w:lvl>
    <w:lvl w:ilvl="3" w:tplc="04190001" w:tentative="1">
      <w:start w:val="1"/>
      <w:numFmt w:val="bullet"/>
      <w:lvlText w:val=""/>
      <w:lvlJc w:val="left"/>
      <w:pPr>
        <w:ind w:left="3270" w:hanging="360"/>
      </w:pPr>
      <w:rPr>
        <w:rFonts w:ascii="Symbol" w:hAnsi="Symbol" w:hint="default"/>
      </w:rPr>
    </w:lvl>
    <w:lvl w:ilvl="4" w:tplc="04190003" w:tentative="1">
      <w:start w:val="1"/>
      <w:numFmt w:val="bullet"/>
      <w:lvlText w:val="o"/>
      <w:lvlJc w:val="left"/>
      <w:pPr>
        <w:ind w:left="3990" w:hanging="360"/>
      </w:pPr>
      <w:rPr>
        <w:rFonts w:ascii="Courier New" w:hAnsi="Courier New" w:cs="Courier New" w:hint="default"/>
      </w:rPr>
    </w:lvl>
    <w:lvl w:ilvl="5" w:tplc="04190005" w:tentative="1">
      <w:start w:val="1"/>
      <w:numFmt w:val="bullet"/>
      <w:lvlText w:val=""/>
      <w:lvlJc w:val="left"/>
      <w:pPr>
        <w:ind w:left="4710" w:hanging="360"/>
      </w:pPr>
      <w:rPr>
        <w:rFonts w:ascii="Wingdings" w:hAnsi="Wingdings" w:hint="default"/>
      </w:rPr>
    </w:lvl>
    <w:lvl w:ilvl="6" w:tplc="04190001" w:tentative="1">
      <w:start w:val="1"/>
      <w:numFmt w:val="bullet"/>
      <w:lvlText w:val=""/>
      <w:lvlJc w:val="left"/>
      <w:pPr>
        <w:ind w:left="5430" w:hanging="360"/>
      </w:pPr>
      <w:rPr>
        <w:rFonts w:ascii="Symbol" w:hAnsi="Symbol" w:hint="default"/>
      </w:rPr>
    </w:lvl>
    <w:lvl w:ilvl="7" w:tplc="04190003" w:tentative="1">
      <w:start w:val="1"/>
      <w:numFmt w:val="bullet"/>
      <w:lvlText w:val="o"/>
      <w:lvlJc w:val="left"/>
      <w:pPr>
        <w:ind w:left="6150" w:hanging="360"/>
      </w:pPr>
      <w:rPr>
        <w:rFonts w:ascii="Courier New" w:hAnsi="Courier New" w:cs="Courier New" w:hint="default"/>
      </w:rPr>
    </w:lvl>
    <w:lvl w:ilvl="8" w:tplc="04190005" w:tentative="1">
      <w:start w:val="1"/>
      <w:numFmt w:val="bullet"/>
      <w:lvlText w:val=""/>
      <w:lvlJc w:val="left"/>
      <w:pPr>
        <w:ind w:left="6870" w:hanging="360"/>
      </w:pPr>
      <w:rPr>
        <w:rFonts w:ascii="Wingdings" w:hAnsi="Wingdings" w:hint="default"/>
      </w:rPr>
    </w:lvl>
  </w:abstractNum>
  <w:abstractNum w:abstractNumId="14" w15:restartNumberingAfterBreak="0">
    <w:nsid w:val="7C1A53DD"/>
    <w:multiLevelType w:val="hybridMultilevel"/>
    <w:tmpl w:val="2AC8B71A"/>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9"/>
  </w:num>
  <w:num w:numId="4">
    <w:abstractNumId w:val="3"/>
  </w:num>
  <w:num w:numId="5">
    <w:abstractNumId w:val="8"/>
  </w:num>
  <w:num w:numId="6">
    <w:abstractNumId w:val="13"/>
  </w:num>
  <w:num w:numId="7">
    <w:abstractNumId w:val="6"/>
  </w:num>
  <w:num w:numId="8">
    <w:abstractNumId w:val="14"/>
  </w:num>
  <w:num w:numId="9">
    <w:abstractNumId w:val="7"/>
  </w:num>
  <w:num w:numId="10">
    <w:abstractNumId w:val="10"/>
  </w:num>
  <w:num w:numId="11">
    <w:abstractNumId w:val="11"/>
  </w:num>
  <w:num w:numId="12">
    <w:abstractNumId w:val="1"/>
  </w:num>
  <w:num w:numId="13">
    <w:abstractNumId w:val="5"/>
  </w:num>
  <w:num w:numId="14">
    <w:abstractNumId w:val="2"/>
  </w:num>
  <w:num w:numId="15">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senia Lobankina">
    <w15:presenceInfo w15:providerId="None" w15:userId="Ksenia Lobankina"/>
  </w15:person>
  <w15:person w15:author="Godovitsyn, Maksim">
    <w15:presenceInfo w15:providerId="AD" w15:userId="S-1-5-21-842925246-2111687655-839522115-2828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6C0"/>
    <w:rsid w:val="000040D2"/>
    <w:rsid w:val="00014A0C"/>
    <w:rsid w:val="00015547"/>
    <w:rsid w:val="000225CA"/>
    <w:rsid w:val="000419AF"/>
    <w:rsid w:val="0006278A"/>
    <w:rsid w:val="00094C91"/>
    <w:rsid w:val="000A0A11"/>
    <w:rsid w:val="000B268B"/>
    <w:rsid w:val="000C15DB"/>
    <w:rsid w:val="000D7517"/>
    <w:rsid w:val="000E7DFE"/>
    <w:rsid w:val="000F1ECE"/>
    <w:rsid w:val="001102CE"/>
    <w:rsid w:val="001332E2"/>
    <w:rsid w:val="0013534F"/>
    <w:rsid w:val="00163423"/>
    <w:rsid w:val="0016489C"/>
    <w:rsid w:val="0017011D"/>
    <w:rsid w:val="00196257"/>
    <w:rsid w:val="00196BE6"/>
    <w:rsid w:val="001972E4"/>
    <w:rsid w:val="001A39EA"/>
    <w:rsid w:val="001A3AE8"/>
    <w:rsid w:val="001B1982"/>
    <w:rsid w:val="001C0D49"/>
    <w:rsid w:val="001C3C29"/>
    <w:rsid w:val="001E4067"/>
    <w:rsid w:val="001E557A"/>
    <w:rsid w:val="001E76D4"/>
    <w:rsid w:val="00223828"/>
    <w:rsid w:val="00237FBF"/>
    <w:rsid w:val="002665A8"/>
    <w:rsid w:val="002671F3"/>
    <w:rsid w:val="00267AF5"/>
    <w:rsid w:val="00275FDB"/>
    <w:rsid w:val="002B4D29"/>
    <w:rsid w:val="002C6400"/>
    <w:rsid w:val="002F7E24"/>
    <w:rsid w:val="002F7FBF"/>
    <w:rsid w:val="00300A18"/>
    <w:rsid w:val="003067A6"/>
    <w:rsid w:val="003077A4"/>
    <w:rsid w:val="00317E4F"/>
    <w:rsid w:val="00334754"/>
    <w:rsid w:val="003566EC"/>
    <w:rsid w:val="00356CD1"/>
    <w:rsid w:val="003605B1"/>
    <w:rsid w:val="003836DF"/>
    <w:rsid w:val="003957BC"/>
    <w:rsid w:val="0039699D"/>
    <w:rsid w:val="003A2021"/>
    <w:rsid w:val="003A6B08"/>
    <w:rsid w:val="003B18F1"/>
    <w:rsid w:val="003C6554"/>
    <w:rsid w:val="003D1695"/>
    <w:rsid w:val="003D3729"/>
    <w:rsid w:val="003F2A22"/>
    <w:rsid w:val="004016DD"/>
    <w:rsid w:val="00405929"/>
    <w:rsid w:val="00405C80"/>
    <w:rsid w:val="004248E5"/>
    <w:rsid w:val="00435805"/>
    <w:rsid w:val="0044147B"/>
    <w:rsid w:val="00441B89"/>
    <w:rsid w:val="004452CB"/>
    <w:rsid w:val="00450736"/>
    <w:rsid w:val="00456C59"/>
    <w:rsid w:val="00460449"/>
    <w:rsid w:val="00490753"/>
    <w:rsid w:val="0049750C"/>
    <w:rsid w:val="004B451F"/>
    <w:rsid w:val="004B4632"/>
    <w:rsid w:val="004B4889"/>
    <w:rsid w:val="004C0ED1"/>
    <w:rsid w:val="004C6FE2"/>
    <w:rsid w:val="004D2DFF"/>
    <w:rsid w:val="004E2D88"/>
    <w:rsid w:val="004F05A0"/>
    <w:rsid w:val="0050121F"/>
    <w:rsid w:val="00502B17"/>
    <w:rsid w:val="00502F53"/>
    <w:rsid w:val="00506D1F"/>
    <w:rsid w:val="00527D9A"/>
    <w:rsid w:val="00535552"/>
    <w:rsid w:val="005506E3"/>
    <w:rsid w:val="005512B0"/>
    <w:rsid w:val="005520BA"/>
    <w:rsid w:val="00553893"/>
    <w:rsid w:val="00574EFE"/>
    <w:rsid w:val="0057567B"/>
    <w:rsid w:val="005770F2"/>
    <w:rsid w:val="00577D9E"/>
    <w:rsid w:val="005A1E69"/>
    <w:rsid w:val="005B01B0"/>
    <w:rsid w:val="005D11F8"/>
    <w:rsid w:val="005F09BA"/>
    <w:rsid w:val="005F252B"/>
    <w:rsid w:val="0060578F"/>
    <w:rsid w:val="00633A3E"/>
    <w:rsid w:val="006340A8"/>
    <w:rsid w:val="00642E4E"/>
    <w:rsid w:val="00643F33"/>
    <w:rsid w:val="00651D17"/>
    <w:rsid w:val="00655010"/>
    <w:rsid w:val="00655597"/>
    <w:rsid w:val="00673893"/>
    <w:rsid w:val="00685753"/>
    <w:rsid w:val="006900D7"/>
    <w:rsid w:val="006B2D96"/>
    <w:rsid w:val="006D0527"/>
    <w:rsid w:val="006E2673"/>
    <w:rsid w:val="006F2D34"/>
    <w:rsid w:val="00717D3D"/>
    <w:rsid w:val="00723D90"/>
    <w:rsid w:val="00734538"/>
    <w:rsid w:val="007418BC"/>
    <w:rsid w:val="007442CB"/>
    <w:rsid w:val="00762E3E"/>
    <w:rsid w:val="00770F21"/>
    <w:rsid w:val="00785D7E"/>
    <w:rsid w:val="007A363A"/>
    <w:rsid w:val="007A5CB0"/>
    <w:rsid w:val="007B0694"/>
    <w:rsid w:val="007C508E"/>
    <w:rsid w:val="007D0009"/>
    <w:rsid w:val="00800FB6"/>
    <w:rsid w:val="0081184B"/>
    <w:rsid w:val="008265A4"/>
    <w:rsid w:val="008271F4"/>
    <w:rsid w:val="008312FE"/>
    <w:rsid w:val="00842EEE"/>
    <w:rsid w:val="00847C98"/>
    <w:rsid w:val="00856322"/>
    <w:rsid w:val="00867133"/>
    <w:rsid w:val="00876647"/>
    <w:rsid w:val="00880640"/>
    <w:rsid w:val="008A19C1"/>
    <w:rsid w:val="008B1C54"/>
    <w:rsid w:val="008B5209"/>
    <w:rsid w:val="008C24F6"/>
    <w:rsid w:val="008E33F2"/>
    <w:rsid w:val="008E6C5B"/>
    <w:rsid w:val="008F2E77"/>
    <w:rsid w:val="009026DE"/>
    <w:rsid w:val="00904BE8"/>
    <w:rsid w:val="00906074"/>
    <w:rsid w:val="009118FF"/>
    <w:rsid w:val="009166D7"/>
    <w:rsid w:val="009176A3"/>
    <w:rsid w:val="00943F36"/>
    <w:rsid w:val="009474AA"/>
    <w:rsid w:val="00947FDC"/>
    <w:rsid w:val="0095458E"/>
    <w:rsid w:val="009648AE"/>
    <w:rsid w:val="009759A3"/>
    <w:rsid w:val="009773DB"/>
    <w:rsid w:val="00990060"/>
    <w:rsid w:val="009A2B2A"/>
    <w:rsid w:val="009B4C6D"/>
    <w:rsid w:val="009D0818"/>
    <w:rsid w:val="009D0FFA"/>
    <w:rsid w:val="009D6796"/>
    <w:rsid w:val="009E5F3D"/>
    <w:rsid w:val="009F29AB"/>
    <w:rsid w:val="009F4125"/>
    <w:rsid w:val="009F7422"/>
    <w:rsid w:val="00A04841"/>
    <w:rsid w:val="00A0599B"/>
    <w:rsid w:val="00A07B87"/>
    <w:rsid w:val="00A13E15"/>
    <w:rsid w:val="00A34686"/>
    <w:rsid w:val="00A36861"/>
    <w:rsid w:val="00A44ADB"/>
    <w:rsid w:val="00A53E27"/>
    <w:rsid w:val="00A6185F"/>
    <w:rsid w:val="00A70D0D"/>
    <w:rsid w:val="00A96A5E"/>
    <w:rsid w:val="00AA0D7E"/>
    <w:rsid w:val="00AA0ED3"/>
    <w:rsid w:val="00AB66F0"/>
    <w:rsid w:val="00AC36E6"/>
    <w:rsid w:val="00AC448F"/>
    <w:rsid w:val="00AF2E15"/>
    <w:rsid w:val="00AF3117"/>
    <w:rsid w:val="00B11B89"/>
    <w:rsid w:val="00B24887"/>
    <w:rsid w:val="00B251C3"/>
    <w:rsid w:val="00B326DA"/>
    <w:rsid w:val="00B34326"/>
    <w:rsid w:val="00B45D1F"/>
    <w:rsid w:val="00B6710D"/>
    <w:rsid w:val="00B80C5D"/>
    <w:rsid w:val="00B9365C"/>
    <w:rsid w:val="00BB0991"/>
    <w:rsid w:val="00BC71C1"/>
    <w:rsid w:val="00BD53B4"/>
    <w:rsid w:val="00BD5B6B"/>
    <w:rsid w:val="00BE19FA"/>
    <w:rsid w:val="00BF2F69"/>
    <w:rsid w:val="00C07789"/>
    <w:rsid w:val="00C11FA1"/>
    <w:rsid w:val="00C33616"/>
    <w:rsid w:val="00C34996"/>
    <w:rsid w:val="00C36C79"/>
    <w:rsid w:val="00C4162A"/>
    <w:rsid w:val="00C563FF"/>
    <w:rsid w:val="00C625B6"/>
    <w:rsid w:val="00C870B6"/>
    <w:rsid w:val="00C926C0"/>
    <w:rsid w:val="00CA0F90"/>
    <w:rsid w:val="00CC5025"/>
    <w:rsid w:val="00CE37A8"/>
    <w:rsid w:val="00CE4D84"/>
    <w:rsid w:val="00D24DB2"/>
    <w:rsid w:val="00D26E1A"/>
    <w:rsid w:val="00D2746B"/>
    <w:rsid w:val="00D35C1C"/>
    <w:rsid w:val="00D407A0"/>
    <w:rsid w:val="00D40AD4"/>
    <w:rsid w:val="00D4414D"/>
    <w:rsid w:val="00D51E8D"/>
    <w:rsid w:val="00D57810"/>
    <w:rsid w:val="00D623D4"/>
    <w:rsid w:val="00D7038F"/>
    <w:rsid w:val="00D82116"/>
    <w:rsid w:val="00DB5DFC"/>
    <w:rsid w:val="00DD35D8"/>
    <w:rsid w:val="00DE2026"/>
    <w:rsid w:val="00DE3D57"/>
    <w:rsid w:val="00E01466"/>
    <w:rsid w:val="00E14476"/>
    <w:rsid w:val="00E808A5"/>
    <w:rsid w:val="00E80CC3"/>
    <w:rsid w:val="00E830B9"/>
    <w:rsid w:val="00E935E6"/>
    <w:rsid w:val="00EC13B9"/>
    <w:rsid w:val="00EC34BC"/>
    <w:rsid w:val="00ED361C"/>
    <w:rsid w:val="00EE472D"/>
    <w:rsid w:val="00F02B6B"/>
    <w:rsid w:val="00F06E0A"/>
    <w:rsid w:val="00F102A9"/>
    <w:rsid w:val="00F13365"/>
    <w:rsid w:val="00F21F6E"/>
    <w:rsid w:val="00F35B53"/>
    <w:rsid w:val="00F43EE3"/>
    <w:rsid w:val="00F64EFC"/>
    <w:rsid w:val="00F7640A"/>
    <w:rsid w:val="00F8787E"/>
    <w:rsid w:val="00FA7C5F"/>
    <w:rsid w:val="00FB4A58"/>
    <w:rsid w:val="00FB5B47"/>
    <w:rsid w:val="00FC0B74"/>
    <w:rsid w:val="00FC227F"/>
    <w:rsid w:val="00FC26F4"/>
    <w:rsid w:val="00FC7805"/>
    <w:rsid w:val="00FD2791"/>
    <w:rsid w:val="00FD5949"/>
    <w:rsid w:val="00FD74A8"/>
    <w:rsid w:val="00FF1B6B"/>
    <w:rsid w:val="00FF46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5AA8BA"/>
  <w15:chartTrackingRefBased/>
  <w15:docId w15:val="{976849F8-6AF8-4CFD-BC9A-8D2933BA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caption" w:semiHidden="1" w:uiPriority="35" w:unhideWhenUsed="1"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926C0"/>
    <w:pPr>
      <w:suppressAutoHyphens/>
    </w:pPr>
    <w:rPr>
      <w:sz w:val="24"/>
      <w:szCs w:val="24"/>
      <w:lang w:val="en-US" w:eastAsia="ar-SA"/>
    </w:rPr>
  </w:style>
  <w:style w:type="paragraph" w:styleId="Heading1">
    <w:name w:val="heading 1"/>
    <w:basedOn w:val="Normal"/>
    <w:next w:val="Normal"/>
    <w:link w:val="Heading1Char"/>
    <w:qFormat/>
    <w:rsid w:val="00B11B89"/>
    <w:pPr>
      <w:keepNext/>
      <w:numPr>
        <w:numId w:val="1"/>
      </w:numPr>
      <w:suppressAutoHyphens w:val="0"/>
      <w:spacing w:before="240" w:after="60"/>
      <w:jc w:val="both"/>
      <w:outlineLvl w:val="0"/>
    </w:pPr>
    <w:rPr>
      <w:rFonts w:cs="Arial"/>
      <w:b/>
      <w:bCs/>
      <w:sz w:val="32"/>
      <w:szCs w:val="20"/>
      <w:lang w:val="ru-RU" w:eastAsia="ru-RU"/>
    </w:rPr>
  </w:style>
  <w:style w:type="paragraph" w:styleId="Heading2">
    <w:name w:val="heading 2"/>
    <w:basedOn w:val="Normal"/>
    <w:next w:val="Normal"/>
    <w:link w:val="Heading2Char"/>
    <w:qFormat/>
    <w:rsid w:val="00B11B89"/>
    <w:pPr>
      <w:keepNext/>
      <w:numPr>
        <w:ilvl w:val="1"/>
        <w:numId w:val="1"/>
      </w:numPr>
      <w:suppressAutoHyphens w:val="0"/>
      <w:spacing w:before="240" w:after="60"/>
      <w:outlineLvl w:val="1"/>
    </w:pPr>
    <w:rPr>
      <w:rFonts w:cs="Arial"/>
      <w:b/>
      <w:bCs/>
      <w:iCs/>
      <w:sz w:val="28"/>
      <w:szCs w:val="20"/>
      <w:lang w:val="ru-RU" w:eastAsia="ru-RU"/>
    </w:rPr>
  </w:style>
  <w:style w:type="paragraph" w:styleId="Heading3">
    <w:name w:val="heading 3"/>
    <w:basedOn w:val="Normal"/>
    <w:next w:val="Normal"/>
    <w:link w:val="Heading3Char"/>
    <w:qFormat/>
    <w:rsid w:val="00B11B89"/>
    <w:pPr>
      <w:keepNext/>
      <w:numPr>
        <w:ilvl w:val="2"/>
        <w:numId w:val="1"/>
      </w:numPr>
      <w:suppressAutoHyphens w:val="0"/>
      <w:spacing w:before="240" w:after="60"/>
      <w:outlineLvl w:val="2"/>
    </w:pPr>
    <w:rPr>
      <w:rFonts w:cs="Arial"/>
      <w:b/>
      <w:bCs/>
      <w:sz w:val="28"/>
      <w:szCs w:val="20"/>
      <w:lang w:val="ru-RU" w:eastAsia="ru-RU"/>
    </w:rPr>
  </w:style>
  <w:style w:type="paragraph" w:styleId="Heading4">
    <w:name w:val="heading 4"/>
    <w:basedOn w:val="Normal"/>
    <w:next w:val="Normal"/>
    <w:qFormat/>
    <w:rsid w:val="00B11B89"/>
    <w:pPr>
      <w:keepNext/>
      <w:numPr>
        <w:ilvl w:val="3"/>
        <w:numId w:val="1"/>
      </w:numPr>
      <w:suppressAutoHyphens w:val="0"/>
      <w:spacing w:before="240" w:after="60"/>
      <w:outlineLvl w:val="3"/>
    </w:pPr>
    <w:rPr>
      <w:b/>
      <w:bCs/>
      <w:szCs w:val="20"/>
      <w:lang w:val="ru-RU" w:eastAsia="ru-RU"/>
    </w:rPr>
  </w:style>
  <w:style w:type="paragraph" w:styleId="Heading5">
    <w:name w:val="heading 5"/>
    <w:basedOn w:val="Normal"/>
    <w:next w:val="Normal"/>
    <w:qFormat/>
    <w:rsid w:val="00B11B89"/>
    <w:pPr>
      <w:numPr>
        <w:ilvl w:val="4"/>
        <w:numId w:val="1"/>
      </w:numPr>
      <w:suppressAutoHyphens w:val="0"/>
      <w:spacing w:before="240" w:after="60"/>
      <w:outlineLvl w:val="4"/>
    </w:pPr>
    <w:rPr>
      <w:bCs/>
      <w:iCs/>
      <w:szCs w:val="20"/>
      <w:lang w:val="ru-RU" w:eastAsia="ru-RU"/>
    </w:rPr>
  </w:style>
  <w:style w:type="paragraph" w:styleId="Heading6">
    <w:name w:val="heading 6"/>
    <w:basedOn w:val="Normal"/>
    <w:next w:val="Normal"/>
    <w:qFormat/>
    <w:rsid w:val="00B11B89"/>
    <w:pPr>
      <w:numPr>
        <w:ilvl w:val="5"/>
        <w:numId w:val="1"/>
      </w:numPr>
      <w:suppressAutoHyphens w:val="0"/>
      <w:spacing w:before="240" w:after="60"/>
      <w:outlineLvl w:val="5"/>
    </w:pPr>
    <w:rPr>
      <w:bCs/>
      <w:sz w:val="20"/>
      <w:szCs w:val="20"/>
      <w:lang w:val="ru-RU" w:eastAsia="ru-RU"/>
    </w:rPr>
  </w:style>
  <w:style w:type="paragraph" w:styleId="Heading7">
    <w:name w:val="heading 7"/>
    <w:basedOn w:val="Normal"/>
    <w:next w:val="Normal"/>
    <w:qFormat/>
    <w:rsid w:val="00B11B89"/>
    <w:pPr>
      <w:numPr>
        <w:ilvl w:val="6"/>
        <w:numId w:val="1"/>
      </w:numPr>
      <w:suppressAutoHyphens w:val="0"/>
      <w:spacing w:before="240" w:after="60"/>
      <w:outlineLvl w:val="6"/>
    </w:pPr>
    <w:rPr>
      <w:szCs w:val="20"/>
      <w:lang w:val="ru-RU" w:eastAsia="ru-RU"/>
    </w:rPr>
  </w:style>
  <w:style w:type="paragraph" w:styleId="Heading8">
    <w:name w:val="heading 8"/>
    <w:basedOn w:val="Normal"/>
    <w:next w:val="Normal"/>
    <w:qFormat/>
    <w:rsid w:val="00B11B89"/>
    <w:pPr>
      <w:numPr>
        <w:ilvl w:val="7"/>
        <w:numId w:val="1"/>
      </w:numPr>
      <w:suppressAutoHyphens w:val="0"/>
      <w:spacing w:before="240" w:after="60"/>
      <w:outlineLvl w:val="7"/>
    </w:pPr>
    <w:rPr>
      <w:i/>
      <w:iCs/>
      <w:szCs w:val="20"/>
      <w:lang w:val="ru-RU" w:eastAsia="ru-RU"/>
    </w:rPr>
  </w:style>
  <w:style w:type="paragraph" w:styleId="Heading9">
    <w:name w:val="heading 9"/>
    <w:basedOn w:val="Normal"/>
    <w:next w:val="Normal"/>
    <w:qFormat/>
    <w:rsid w:val="00B11B89"/>
    <w:pPr>
      <w:numPr>
        <w:ilvl w:val="8"/>
        <w:numId w:val="1"/>
      </w:numPr>
      <w:suppressAutoHyphens w:val="0"/>
      <w:spacing w:before="240" w:after="60"/>
      <w:outlineLvl w:val="8"/>
    </w:pPr>
    <w:rPr>
      <w:rFonts w:ascii="Arial" w:hAnsi="Arial" w:cs="Arial"/>
      <w:sz w:val="22"/>
      <w:szCs w:val="20"/>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926C0"/>
    <w:pPr>
      <w:jc w:val="both"/>
    </w:pPr>
    <w:rPr>
      <w:bCs/>
      <w:lang w:val="ru-RU"/>
    </w:rPr>
  </w:style>
  <w:style w:type="paragraph" w:customStyle="1" w:styleId="a">
    <w:name w:val="Знак"/>
    <w:basedOn w:val="Normal"/>
    <w:autoRedefine/>
    <w:rsid w:val="00C926C0"/>
    <w:pPr>
      <w:widowControl w:val="0"/>
      <w:suppressAutoHyphens w:val="0"/>
      <w:autoSpaceDE w:val="0"/>
      <w:autoSpaceDN w:val="0"/>
      <w:adjustRightInd w:val="0"/>
      <w:spacing w:after="160" w:line="240" w:lineRule="exact"/>
    </w:pPr>
    <w:rPr>
      <w:sz w:val="28"/>
      <w:szCs w:val="20"/>
      <w:lang w:eastAsia="en-US"/>
    </w:rPr>
  </w:style>
  <w:style w:type="character" w:customStyle="1" w:styleId="Heading3Char">
    <w:name w:val="Heading 3 Char"/>
    <w:link w:val="Heading3"/>
    <w:rsid w:val="00A44ADB"/>
    <w:rPr>
      <w:rFonts w:cs="Arial"/>
      <w:b/>
      <w:bCs/>
      <w:sz w:val="28"/>
    </w:rPr>
  </w:style>
  <w:style w:type="character" w:customStyle="1" w:styleId="Heading2Char">
    <w:name w:val="Heading 2 Char"/>
    <w:link w:val="Heading2"/>
    <w:rsid w:val="00A44ADB"/>
    <w:rPr>
      <w:rFonts w:cs="Arial"/>
      <w:b/>
      <w:bCs/>
      <w:iCs/>
      <w:sz w:val="28"/>
    </w:rPr>
  </w:style>
  <w:style w:type="paragraph" w:styleId="TOC1">
    <w:name w:val="toc 1"/>
    <w:basedOn w:val="Normal"/>
    <w:next w:val="Normal"/>
    <w:autoRedefine/>
    <w:uiPriority w:val="39"/>
    <w:rsid w:val="009474AA"/>
  </w:style>
  <w:style w:type="paragraph" w:styleId="TOC2">
    <w:name w:val="toc 2"/>
    <w:basedOn w:val="Normal"/>
    <w:next w:val="Normal"/>
    <w:autoRedefine/>
    <w:uiPriority w:val="39"/>
    <w:rsid w:val="009474AA"/>
    <w:pPr>
      <w:ind w:left="240"/>
    </w:pPr>
  </w:style>
  <w:style w:type="paragraph" w:styleId="TOC3">
    <w:name w:val="toc 3"/>
    <w:basedOn w:val="Normal"/>
    <w:next w:val="Normal"/>
    <w:autoRedefine/>
    <w:uiPriority w:val="39"/>
    <w:rsid w:val="009474AA"/>
    <w:pPr>
      <w:ind w:left="480"/>
    </w:pPr>
  </w:style>
  <w:style w:type="character" w:styleId="Hyperlink">
    <w:name w:val="Hyperlink"/>
    <w:uiPriority w:val="99"/>
    <w:rsid w:val="009474AA"/>
    <w:rPr>
      <w:color w:val="0000FF"/>
      <w:u w:val="single"/>
    </w:rPr>
  </w:style>
  <w:style w:type="paragraph" w:styleId="Footer">
    <w:name w:val="footer"/>
    <w:basedOn w:val="Normal"/>
    <w:link w:val="FooterChar"/>
    <w:rsid w:val="00196257"/>
    <w:pPr>
      <w:tabs>
        <w:tab w:val="center" w:pos="4677"/>
        <w:tab w:val="right" w:pos="9355"/>
      </w:tabs>
    </w:pPr>
  </w:style>
  <w:style w:type="character" w:styleId="PageNumber">
    <w:name w:val="page number"/>
    <w:basedOn w:val="DefaultParagraphFont"/>
    <w:rsid w:val="00196257"/>
  </w:style>
  <w:style w:type="paragraph" w:styleId="BodyTextIndent">
    <w:name w:val="Body Text Indent"/>
    <w:basedOn w:val="Normal"/>
    <w:rsid w:val="00D40AD4"/>
    <w:pPr>
      <w:spacing w:after="120"/>
      <w:ind w:left="283"/>
    </w:pPr>
  </w:style>
  <w:style w:type="paragraph" w:customStyle="1" w:styleId="a0">
    <w:name w:val="Текст диссертации"/>
    <w:basedOn w:val="Normal"/>
    <w:rsid w:val="00D40AD4"/>
    <w:pPr>
      <w:suppressAutoHyphens w:val="0"/>
      <w:spacing w:line="360" w:lineRule="auto"/>
      <w:ind w:firstLine="708"/>
      <w:jc w:val="both"/>
    </w:pPr>
    <w:rPr>
      <w:sz w:val="28"/>
      <w:lang w:val="ru-RU" w:eastAsia="ru-RU"/>
    </w:rPr>
  </w:style>
  <w:style w:type="paragraph" w:styleId="Header">
    <w:name w:val="header"/>
    <w:basedOn w:val="Normal"/>
    <w:link w:val="HeaderChar"/>
    <w:rsid w:val="004452CB"/>
    <w:pPr>
      <w:tabs>
        <w:tab w:val="center" w:pos="4677"/>
        <w:tab w:val="right" w:pos="9355"/>
      </w:tabs>
    </w:pPr>
  </w:style>
  <w:style w:type="paragraph" w:customStyle="1" w:styleId="a1">
    <w:name w:val="Содержимое таблицы"/>
    <w:basedOn w:val="BodyText"/>
    <w:rsid w:val="00B6710D"/>
    <w:pPr>
      <w:suppressLineNumbers/>
    </w:pPr>
    <w:rPr>
      <w:sz w:val="28"/>
    </w:rPr>
  </w:style>
  <w:style w:type="paragraph" w:customStyle="1" w:styleId="a2">
    <w:name w:val="Обычный по центру"/>
    <w:basedOn w:val="Normal"/>
    <w:rsid w:val="00B6710D"/>
    <w:pPr>
      <w:widowControl w:val="0"/>
      <w:jc w:val="center"/>
    </w:pPr>
    <w:rPr>
      <w:rFonts w:eastAsia="Tahoma"/>
      <w:lang w:val="ru-RU"/>
    </w:rPr>
  </w:style>
  <w:style w:type="paragraph" w:styleId="ListParagraph">
    <w:name w:val="List Paragraph"/>
    <w:basedOn w:val="Normal"/>
    <w:uiPriority w:val="34"/>
    <w:qFormat/>
    <w:rsid w:val="0044147B"/>
    <w:pPr>
      <w:suppressAutoHyphens w:val="0"/>
      <w:ind w:left="720"/>
      <w:contextualSpacing/>
    </w:pPr>
    <w:rPr>
      <w:lang w:val="ru-RU" w:eastAsia="ru-RU"/>
    </w:rPr>
  </w:style>
  <w:style w:type="paragraph" w:customStyle="1" w:styleId="a3">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Normal"/>
    <w:autoRedefine/>
    <w:rsid w:val="002671F3"/>
    <w:pPr>
      <w:widowControl w:val="0"/>
      <w:suppressAutoHyphens w:val="0"/>
      <w:autoSpaceDE w:val="0"/>
      <w:autoSpaceDN w:val="0"/>
      <w:adjustRightInd w:val="0"/>
      <w:spacing w:after="160" w:line="240" w:lineRule="exact"/>
      <w:ind w:firstLine="567"/>
      <w:jc w:val="both"/>
    </w:pPr>
    <w:rPr>
      <w:sz w:val="28"/>
      <w:szCs w:val="20"/>
      <w:lang w:eastAsia="en-US"/>
    </w:rPr>
  </w:style>
  <w:style w:type="paragraph" w:styleId="TOCHeading">
    <w:name w:val="TOC Heading"/>
    <w:basedOn w:val="Heading1"/>
    <w:next w:val="Normal"/>
    <w:link w:val="TOCHeadingChar"/>
    <w:uiPriority w:val="39"/>
    <w:unhideWhenUsed/>
    <w:qFormat/>
    <w:rsid w:val="0081184B"/>
    <w:pPr>
      <w:keepLines/>
      <w:numPr>
        <w:numId w:val="0"/>
      </w:numPr>
      <w:spacing w:before="480" w:after="0" w:line="276" w:lineRule="auto"/>
      <w:jc w:val="left"/>
      <w:outlineLvl w:val="9"/>
    </w:pPr>
    <w:rPr>
      <w:rFonts w:ascii="Cambria" w:hAnsi="Cambria" w:cs="Times New Roman"/>
      <w:color w:val="365F91"/>
      <w:sz w:val="28"/>
      <w:szCs w:val="28"/>
      <w:lang w:eastAsia="en-US"/>
    </w:rPr>
  </w:style>
  <w:style w:type="character" w:customStyle="1" w:styleId="Heading1Char">
    <w:name w:val="Heading 1 Char"/>
    <w:link w:val="Heading1"/>
    <w:rsid w:val="00535552"/>
    <w:rPr>
      <w:rFonts w:cs="Arial"/>
      <w:b/>
      <w:bCs/>
      <w:sz w:val="32"/>
    </w:rPr>
  </w:style>
  <w:style w:type="paragraph" w:styleId="FootnoteText">
    <w:name w:val="footnote text"/>
    <w:basedOn w:val="Normal"/>
    <w:link w:val="FootnoteTextChar"/>
    <w:rsid w:val="00535552"/>
    <w:pPr>
      <w:suppressAutoHyphens w:val="0"/>
    </w:pPr>
    <w:rPr>
      <w:sz w:val="20"/>
      <w:szCs w:val="20"/>
      <w:lang w:val="ru-RU" w:eastAsia="ru-RU"/>
    </w:rPr>
  </w:style>
  <w:style w:type="character" w:customStyle="1" w:styleId="FootnoteTextChar">
    <w:name w:val="Footnote Text Char"/>
    <w:basedOn w:val="DefaultParagraphFont"/>
    <w:link w:val="FootnoteText"/>
    <w:rsid w:val="00535552"/>
  </w:style>
  <w:style w:type="character" w:styleId="FootnoteReference">
    <w:name w:val="footnote reference"/>
    <w:rsid w:val="00535552"/>
    <w:rPr>
      <w:vertAlign w:val="superscript"/>
    </w:rPr>
  </w:style>
  <w:style w:type="character" w:customStyle="1" w:styleId="FooterChar">
    <w:name w:val="Footer Char"/>
    <w:link w:val="Footer"/>
    <w:rsid w:val="00535552"/>
    <w:rPr>
      <w:sz w:val="24"/>
      <w:szCs w:val="24"/>
      <w:lang w:val="en-US" w:eastAsia="ar-SA"/>
    </w:rPr>
  </w:style>
  <w:style w:type="character" w:customStyle="1" w:styleId="HeaderChar">
    <w:name w:val="Header Char"/>
    <w:link w:val="Header"/>
    <w:rsid w:val="00535552"/>
    <w:rPr>
      <w:sz w:val="24"/>
      <w:szCs w:val="24"/>
      <w:lang w:val="en-US" w:eastAsia="ar-SA"/>
    </w:rPr>
  </w:style>
  <w:style w:type="paragraph" w:customStyle="1" w:styleId="a4">
    <w:name w:val="Ненумерованный список"/>
    <w:basedOn w:val="a0"/>
    <w:rsid w:val="00535552"/>
    <w:pPr>
      <w:ind w:firstLine="720"/>
    </w:pPr>
    <w:rPr>
      <w:szCs w:val="20"/>
    </w:rPr>
  </w:style>
  <w:style w:type="paragraph" w:customStyle="1" w:styleId="12">
    <w:name w:val="Стиль по ширине Междустр.интервал:  множитель 12 ин"/>
    <w:basedOn w:val="Normal"/>
    <w:rsid w:val="00535552"/>
    <w:pPr>
      <w:suppressAutoHyphens w:val="0"/>
      <w:spacing w:line="288" w:lineRule="auto"/>
      <w:jc w:val="both"/>
    </w:pPr>
    <w:rPr>
      <w:szCs w:val="20"/>
      <w:lang w:val="ru-RU" w:eastAsia="ru-RU"/>
    </w:rPr>
  </w:style>
  <w:style w:type="paragraph" w:customStyle="1" w:styleId="2">
    <w:name w:val="Подзаголовок2"/>
    <w:basedOn w:val="Normal"/>
    <w:next w:val="a0"/>
    <w:rsid w:val="00535552"/>
    <w:pPr>
      <w:keepNext/>
      <w:suppressAutoHyphens w:val="0"/>
      <w:spacing w:before="240" w:after="120" w:line="360" w:lineRule="auto"/>
      <w:jc w:val="both"/>
    </w:pPr>
    <w:rPr>
      <w:b/>
      <w:sz w:val="28"/>
      <w:lang w:val="ru-RU" w:eastAsia="ru-RU"/>
    </w:rPr>
  </w:style>
  <w:style w:type="paragraph" w:customStyle="1" w:styleId="a5">
    <w:name w:val="Утверждение"/>
    <w:basedOn w:val="a0"/>
    <w:next w:val="a0"/>
    <w:rsid w:val="00535552"/>
    <w:pPr>
      <w:ind w:firstLine="720"/>
    </w:pPr>
    <w:rPr>
      <w:i/>
      <w:szCs w:val="28"/>
    </w:rPr>
  </w:style>
  <w:style w:type="paragraph" w:customStyle="1" w:styleId="a6">
    <w:name w:val="Выводы по главе"/>
    <w:basedOn w:val="a7"/>
    <w:next w:val="a0"/>
    <w:rsid w:val="00535552"/>
  </w:style>
  <w:style w:type="paragraph" w:customStyle="1" w:styleId="a7">
    <w:name w:val="Заголовок раздела"/>
    <w:basedOn w:val="Heading2"/>
    <w:rsid w:val="00535552"/>
    <w:pPr>
      <w:pageBreakBefore/>
      <w:numPr>
        <w:ilvl w:val="0"/>
        <w:numId w:val="0"/>
      </w:numPr>
      <w:spacing w:before="0" w:after="240" w:line="360" w:lineRule="auto"/>
    </w:pPr>
    <w:rPr>
      <w:rFonts w:ascii="Arial" w:hAnsi="Arial"/>
      <w:i/>
      <w:sz w:val="32"/>
      <w:szCs w:val="28"/>
    </w:rPr>
  </w:style>
  <w:style w:type="paragraph" w:customStyle="1" w:styleId="a8">
    <w:name w:val="Заголовок главы"/>
    <w:basedOn w:val="Heading1"/>
    <w:rsid w:val="00535552"/>
    <w:pPr>
      <w:pageBreakBefore/>
      <w:numPr>
        <w:numId w:val="0"/>
      </w:numPr>
      <w:spacing w:before="0" w:after="240" w:line="360" w:lineRule="auto"/>
      <w:jc w:val="left"/>
    </w:pPr>
    <w:rPr>
      <w:rFonts w:ascii="Arial" w:hAnsi="Arial" w:cs="Times New Roman"/>
      <w:kern w:val="32"/>
      <w:sz w:val="36"/>
      <w:szCs w:val="32"/>
    </w:rPr>
  </w:style>
  <w:style w:type="paragraph" w:customStyle="1" w:styleId="a9">
    <w:name w:val="Заголовок подраздела"/>
    <w:basedOn w:val="Heading3"/>
    <w:rsid w:val="00535552"/>
    <w:pPr>
      <w:numPr>
        <w:ilvl w:val="0"/>
        <w:numId w:val="0"/>
      </w:numPr>
      <w:spacing w:after="120" w:line="360" w:lineRule="auto"/>
    </w:pPr>
    <w:rPr>
      <w:rFonts w:ascii="Arial" w:hAnsi="Arial"/>
      <w:szCs w:val="24"/>
    </w:rPr>
  </w:style>
  <w:style w:type="paragraph" w:customStyle="1" w:styleId="3">
    <w:name w:val="Подзаголовок3"/>
    <w:basedOn w:val="2"/>
    <w:next w:val="a0"/>
    <w:rsid w:val="00535552"/>
    <w:pPr>
      <w:spacing w:before="180" w:after="60"/>
    </w:pPr>
    <w:rPr>
      <w:b w:val="0"/>
      <w:u w:val="single"/>
    </w:rPr>
  </w:style>
  <w:style w:type="paragraph" w:customStyle="1" w:styleId="120">
    <w:name w:val="Основной текст 12 пт"/>
    <w:basedOn w:val="Normal"/>
    <w:link w:val="121"/>
    <w:qFormat/>
    <w:rsid w:val="00C36C79"/>
    <w:pPr>
      <w:suppressAutoHyphens w:val="0"/>
      <w:overflowPunct w:val="0"/>
      <w:autoSpaceDE w:val="0"/>
      <w:autoSpaceDN w:val="0"/>
      <w:adjustRightInd w:val="0"/>
      <w:spacing w:line="360" w:lineRule="auto"/>
      <w:ind w:firstLine="567"/>
      <w:jc w:val="both"/>
      <w:textAlignment w:val="baseline"/>
    </w:pPr>
    <w:rPr>
      <w:szCs w:val="20"/>
      <w:lang w:val="x-none" w:eastAsia="x-none"/>
    </w:rPr>
  </w:style>
  <w:style w:type="character" w:customStyle="1" w:styleId="121">
    <w:name w:val="Основной текст 12 пт Знак"/>
    <w:link w:val="120"/>
    <w:rsid w:val="00C36C79"/>
    <w:rPr>
      <w:sz w:val="24"/>
      <w:lang w:val="x-none" w:eastAsia="x-none"/>
    </w:rPr>
  </w:style>
  <w:style w:type="character" w:customStyle="1" w:styleId="BodyTextChar">
    <w:name w:val="Body Text Char"/>
    <w:link w:val="BodyText"/>
    <w:rsid w:val="00FF46D1"/>
    <w:rPr>
      <w:bCs/>
      <w:sz w:val="24"/>
      <w:szCs w:val="24"/>
      <w:lang w:eastAsia="ar-SA"/>
    </w:rPr>
  </w:style>
  <w:style w:type="character" w:styleId="CommentReference">
    <w:name w:val="annotation reference"/>
    <w:uiPriority w:val="99"/>
    <w:unhideWhenUsed/>
    <w:rsid w:val="00847C98"/>
    <w:rPr>
      <w:sz w:val="16"/>
      <w:szCs w:val="16"/>
    </w:rPr>
  </w:style>
  <w:style w:type="paragraph" w:styleId="CommentText">
    <w:name w:val="annotation text"/>
    <w:basedOn w:val="Normal"/>
    <w:link w:val="CommentTextChar"/>
    <w:uiPriority w:val="99"/>
    <w:unhideWhenUsed/>
    <w:rsid w:val="00847C98"/>
    <w:pPr>
      <w:suppressAutoHyphens w:val="0"/>
      <w:spacing w:after="200" w:line="276" w:lineRule="auto"/>
    </w:pPr>
    <w:rPr>
      <w:rFonts w:ascii="Calibri" w:eastAsia="Calibri" w:hAnsi="Calibri"/>
      <w:sz w:val="20"/>
      <w:szCs w:val="20"/>
      <w:lang w:val="ru-RU" w:eastAsia="en-US"/>
    </w:rPr>
  </w:style>
  <w:style w:type="character" w:customStyle="1" w:styleId="CommentTextChar">
    <w:name w:val="Comment Text Char"/>
    <w:link w:val="CommentText"/>
    <w:uiPriority w:val="99"/>
    <w:rsid w:val="00847C98"/>
    <w:rPr>
      <w:rFonts w:ascii="Calibri" w:eastAsia="Calibri" w:hAnsi="Calibri"/>
      <w:lang w:eastAsia="en-US"/>
    </w:rPr>
  </w:style>
  <w:style w:type="paragraph" w:styleId="BalloonText">
    <w:name w:val="Balloon Text"/>
    <w:basedOn w:val="Normal"/>
    <w:link w:val="BalloonTextChar"/>
    <w:rsid w:val="00847C98"/>
    <w:rPr>
      <w:rFonts w:ascii="Tahoma" w:hAnsi="Tahoma" w:cs="Tahoma"/>
      <w:sz w:val="16"/>
      <w:szCs w:val="16"/>
    </w:rPr>
  </w:style>
  <w:style w:type="character" w:customStyle="1" w:styleId="BalloonTextChar">
    <w:name w:val="Balloon Text Char"/>
    <w:link w:val="BalloonText"/>
    <w:rsid w:val="00847C98"/>
    <w:rPr>
      <w:rFonts w:ascii="Tahoma" w:hAnsi="Tahoma" w:cs="Tahoma"/>
      <w:sz w:val="16"/>
      <w:szCs w:val="16"/>
      <w:lang w:val="en-US" w:eastAsia="ar-SA"/>
    </w:rPr>
  </w:style>
  <w:style w:type="character" w:styleId="Emphasis">
    <w:name w:val="Emphasis"/>
    <w:uiPriority w:val="20"/>
    <w:qFormat/>
    <w:rsid w:val="003566EC"/>
    <w:rPr>
      <w:i/>
      <w:iCs/>
    </w:rPr>
  </w:style>
  <w:style w:type="table" w:styleId="TableGrid">
    <w:name w:val="Table Grid"/>
    <w:basedOn w:val="TableNormal"/>
    <w:rsid w:val="00690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TOCHeading"/>
    <w:link w:val="10"/>
    <w:qFormat/>
    <w:rsid w:val="00F64EFC"/>
    <w:pPr>
      <w:jc w:val="center"/>
    </w:pPr>
    <w:rPr>
      <w:color w:val="auto"/>
    </w:rPr>
  </w:style>
  <w:style w:type="paragraph" w:styleId="Caption">
    <w:name w:val="caption"/>
    <w:basedOn w:val="Normal"/>
    <w:next w:val="Normal"/>
    <w:uiPriority w:val="35"/>
    <w:unhideWhenUsed/>
    <w:qFormat/>
    <w:rsid w:val="00F64EFC"/>
    <w:pPr>
      <w:suppressAutoHyphens w:val="0"/>
      <w:spacing w:after="200"/>
    </w:pPr>
    <w:rPr>
      <w:rFonts w:ascii="Calibri" w:eastAsia="Calibri" w:hAnsi="Calibri"/>
      <w:i/>
      <w:iCs/>
      <w:color w:val="44546A"/>
      <w:sz w:val="18"/>
      <w:szCs w:val="18"/>
      <w:lang w:val="en-GB" w:eastAsia="en-US"/>
    </w:rPr>
  </w:style>
  <w:style w:type="character" w:customStyle="1" w:styleId="TOCHeadingChar">
    <w:name w:val="TOC Heading Char"/>
    <w:link w:val="TOCHeading"/>
    <w:uiPriority w:val="39"/>
    <w:rsid w:val="00F64EFC"/>
    <w:rPr>
      <w:rFonts w:ascii="Cambria" w:hAnsi="Cambria" w:cs="Arial"/>
      <w:b/>
      <w:bCs/>
      <w:color w:val="365F91"/>
      <w:sz w:val="28"/>
      <w:szCs w:val="28"/>
      <w:lang w:val="ru-RU" w:eastAsia="en-US"/>
    </w:rPr>
  </w:style>
  <w:style w:type="character" w:customStyle="1" w:styleId="10">
    <w:name w:val="Стиль1 Знак"/>
    <w:basedOn w:val="TOCHeadingChar"/>
    <w:link w:val="1"/>
    <w:rsid w:val="00F64EFC"/>
    <w:rPr>
      <w:rFonts w:ascii="Cambria" w:hAnsi="Cambria" w:cs="Arial"/>
      <w:b/>
      <w:bCs/>
      <w:color w:val="365F91"/>
      <w:sz w:val="28"/>
      <w:szCs w:val="28"/>
      <w:lang w:val="ru-RU" w:eastAsia="en-US"/>
    </w:rPr>
  </w:style>
  <w:style w:type="character" w:customStyle="1" w:styleId="js-about-item-abstr">
    <w:name w:val="js-about-item-abstr"/>
    <w:rsid w:val="00F64EFC"/>
  </w:style>
  <w:style w:type="character" w:styleId="FollowedHyperlink">
    <w:name w:val="FollowedHyperlink"/>
    <w:basedOn w:val="DefaultParagraphFont"/>
    <w:rsid w:val="00990060"/>
    <w:rPr>
      <w:color w:val="954F72" w:themeColor="followedHyperlink"/>
      <w:u w:val="single"/>
    </w:rPr>
  </w:style>
  <w:style w:type="character" w:customStyle="1" w:styleId="InternetLink">
    <w:name w:val="Internet Link"/>
    <w:basedOn w:val="DefaultParagraphFont"/>
    <w:uiPriority w:val="99"/>
    <w:unhideWhenUsed/>
    <w:rsid w:val="001C3C29"/>
    <w:rPr>
      <w:color w:val="0563C1" w:themeColor="hyperlink"/>
      <w:u w:val="single"/>
    </w:rPr>
  </w:style>
  <w:style w:type="paragraph" w:styleId="CommentSubject">
    <w:name w:val="annotation subject"/>
    <w:basedOn w:val="CommentText"/>
    <w:next w:val="CommentText"/>
    <w:link w:val="CommentSubjectChar"/>
    <w:rsid w:val="007A363A"/>
    <w:pPr>
      <w:suppressAutoHyphens/>
      <w:spacing w:after="0" w:line="240" w:lineRule="auto"/>
    </w:pPr>
    <w:rPr>
      <w:rFonts w:ascii="Times New Roman" w:eastAsia="Times New Roman" w:hAnsi="Times New Roman"/>
      <w:b/>
      <w:bCs/>
      <w:lang w:val="en-US" w:eastAsia="ar-SA"/>
    </w:rPr>
  </w:style>
  <w:style w:type="character" w:customStyle="1" w:styleId="CommentSubjectChar">
    <w:name w:val="Comment Subject Char"/>
    <w:basedOn w:val="CommentTextChar"/>
    <w:link w:val="CommentSubject"/>
    <w:rsid w:val="007A363A"/>
    <w:rPr>
      <w:rFonts w:ascii="Calibri" w:eastAsia="Calibri" w:hAnsi="Calibri"/>
      <w:b/>
      <w:bCs/>
      <w:lang w:val="en-US" w:eastAsia="ar-SA"/>
    </w:rPr>
  </w:style>
  <w:style w:type="paragraph" w:styleId="Revision">
    <w:name w:val="Revision"/>
    <w:hidden/>
    <w:uiPriority w:val="99"/>
    <w:semiHidden/>
    <w:rsid w:val="007A363A"/>
    <w:rPr>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167836">
      <w:bodyDiv w:val="1"/>
      <w:marLeft w:val="0"/>
      <w:marRight w:val="0"/>
      <w:marTop w:val="0"/>
      <w:marBottom w:val="0"/>
      <w:divBdr>
        <w:top w:val="none" w:sz="0" w:space="0" w:color="auto"/>
        <w:left w:val="none" w:sz="0" w:space="0" w:color="auto"/>
        <w:bottom w:val="none" w:sz="0" w:space="0" w:color="auto"/>
        <w:right w:val="none" w:sz="0" w:space="0" w:color="auto"/>
      </w:divBdr>
      <w:divsChild>
        <w:div w:id="971986287">
          <w:marLeft w:val="0"/>
          <w:marRight w:val="0"/>
          <w:marTop w:val="0"/>
          <w:marBottom w:val="0"/>
          <w:divBdr>
            <w:top w:val="none" w:sz="0" w:space="0" w:color="auto"/>
            <w:left w:val="none" w:sz="0" w:space="0" w:color="auto"/>
            <w:bottom w:val="none" w:sz="0" w:space="0" w:color="auto"/>
            <w:right w:val="none" w:sz="0" w:space="0" w:color="auto"/>
          </w:divBdr>
        </w:div>
        <w:div w:id="1972662331">
          <w:marLeft w:val="0"/>
          <w:marRight w:val="0"/>
          <w:marTop w:val="0"/>
          <w:marBottom w:val="0"/>
          <w:divBdr>
            <w:top w:val="none" w:sz="0" w:space="0" w:color="auto"/>
            <w:left w:val="none" w:sz="0" w:space="0" w:color="auto"/>
            <w:bottom w:val="none" w:sz="0" w:space="0" w:color="auto"/>
            <w:right w:val="none" w:sz="0" w:space="0" w:color="auto"/>
          </w:divBdr>
        </w:div>
      </w:divsChild>
    </w:div>
    <w:div w:id="470564602">
      <w:bodyDiv w:val="1"/>
      <w:marLeft w:val="0"/>
      <w:marRight w:val="0"/>
      <w:marTop w:val="0"/>
      <w:marBottom w:val="0"/>
      <w:divBdr>
        <w:top w:val="none" w:sz="0" w:space="0" w:color="auto"/>
        <w:left w:val="none" w:sz="0" w:space="0" w:color="auto"/>
        <w:bottom w:val="none" w:sz="0" w:space="0" w:color="auto"/>
        <w:right w:val="none" w:sz="0" w:space="0" w:color="auto"/>
      </w:divBdr>
    </w:div>
    <w:div w:id="679696533">
      <w:bodyDiv w:val="1"/>
      <w:marLeft w:val="0"/>
      <w:marRight w:val="0"/>
      <w:marTop w:val="0"/>
      <w:marBottom w:val="0"/>
      <w:divBdr>
        <w:top w:val="none" w:sz="0" w:space="0" w:color="auto"/>
        <w:left w:val="none" w:sz="0" w:space="0" w:color="auto"/>
        <w:bottom w:val="none" w:sz="0" w:space="0" w:color="auto"/>
        <w:right w:val="none" w:sz="0" w:space="0" w:color="auto"/>
      </w:divBdr>
    </w:div>
    <w:div w:id="110788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usanqq.github.io/UTKFace/" TargetMode="External"/><Relationship Id="rId3" Type="http://schemas.openxmlformats.org/officeDocument/2006/relationships/styles" Target="styles.xml"/><Relationship Id="rId21" Type="http://schemas.openxmlformats.org/officeDocument/2006/relationships/hyperlink" Target="https://arxiv.org/pdf/1611.01484.pdf"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arxiv.org/pdf/1708.08197.pdf"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v-foundation.org/openaccess/content_cvpr_2015/papers/Klare_Pushing_the_Frontiers_2015_CVPR_paper.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pdf/1710.08092.pdf"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xiv.org/pdf/1607.08221.pdf" TargetMode="External"/><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FA41AA-CD1F-40CF-A654-CD7E6A762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Pages>
  <Words>1135</Words>
  <Characters>6471</Characters>
  <Application>Microsoft Office Word</Application>
  <DocSecurity>0</DocSecurity>
  <Lines>53</Lines>
  <Paragraphs>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Отчет</vt:lpstr>
      <vt:lpstr>Отчет</vt:lpstr>
    </vt:vector>
  </TitlesOfParts>
  <Company>SPecialiST RePack</Company>
  <LinksUpToDate>false</LinksUpToDate>
  <CharactersWithSpaces>7591</CharactersWithSpaces>
  <SharedDoc>false</SharedDoc>
  <HLinks>
    <vt:vector size="84" baseType="variant">
      <vt:variant>
        <vt:i4>6029390</vt:i4>
      </vt:variant>
      <vt:variant>
        <vt:i4>69</vt:i4>
      </vt:variant>
      <vt:variant>
        <vt:i4>0</vt:i4>
      </vt:variant>
      <vt:variant>
        <vt:i4>5</vt:i4>
      </vt:variant>
      <vt:variant>
        <vt:lpwstr>https://cv-tricks.com/object-detection/faster-r-cnn-yolo-ssd/</vt:lpwstr>
      </vt:variant>
      <vt:variant>
        <vt:lpwstr/>
      </vt:variant>
      <vt:variant>
        <vt:i4>2621477</vt:i4>
      </vt:variant>
      <vt:variant>
        <vt:i4>66</vt:i4>
      </vt:variant>
      <vt:variant>
        <vt:i4>0</vt:i4>
      </vt:variant>
      <vt:variant>
        <vt:i4>5</vt:i4>
      </vt:variant>
      <vt:variant>
        <vt:lpwstr>https://medium.com/zylapp/review-of-deep-learning-algorithms-for-object-detection-c1f3d437b852</vt:lpwstr>
      </vt:variant>
      <vt:variant>
        <vt:lpwstr/>
      </vt:variant>
      <vt:variant>
        <vt:i4>5898252</vt:i4>
      </vt:variant>
      <vt:variant>
        <vt:i4>63</vt:i4>
      </vt:variant>
      <vt:variant>
        <vt:i4>0</vt:i4>
      </vt:variant>
      <vt:variant>
        <vt:i4>5</vt:i4>
      </vt:variant>
      <vt:variant>
        <vt:lpwstr>https://courses.engr.illinois.edu/cs445/fa2015/projects/final/object-detection-video.pdf</vt:lpwstr>
      </vt:variant>
      <vt:variant>
        <vt:lpwstr/>
      </vt:variant>
      <vt:variant>
        <vt:i4>5636173</vt:i4>
      </vt:variant>
      <vt:variant>
        <vt:i4>60</vt:i4>
      </vt:variant>
      <vt:variant>
        <vt:i4>0</vt:i4>
      </vt:variant>
      <vt:variant>
        <vt:i4>5</vt:i4>
      </vt:variant>
      <vt:variant>
        <vt:lpwstr>https://towardsdatascience.com/fasterrcnn-explained-part-1-with-code-599c16568cff</vt:lpwstr>
      </vt:variant>
      <vt:variant>
        <vt:lpwstr/>
      </vt:variant>
      <vt:variant>
        <vt:i4>6946921</vt:i4>
      </vt:variant>
      <vt:variant>
        <vt:i4>57</vt:i4>
      </vt:variant>
      <vt:variant>
        <vt:i4>0</vt:i4>
      </vt:variant>
      <vt:variant>
        <vt:i4>5</vt:i4>
      </vt:variant>
      <vt:variant>
        <vt:lpwstr>https://medium.com/diaryofawannapreneur/yolo-you-only-look-once-for-object-detection-explained-6f80ea7aaa1e</vt:lpwstr>
      </vt:variant>
      <vt:variant>
        <vt:lpwstr/>
      </vt:variant>
      <vt:variant>
        <vt:i4>4980779</vt:i4>
      </vt:variant>
      <vt:variant>
        <vt:i4>54</vt:i4>
      </vt:variant>
      <vt:variant>
        <vt:i4>0</vt:i4>
      </vt:variant>
      <vt:variant>
        <vt:i4>5</vt:i4>
      </vt:variant>
      <vt:variant>
        <vt:lpwstr>https://medium.com/@smallfishbigsea/understand-ssd-and-implement-your-own-caa3232cd6ad</vt:lpwstr>
      </vt:variant>
      <vt:variant>
        <vt:lpwstr/>
      </vt:variant>
      <vt:variant>
        <vt:i4>5898336</vt:i4>
      </vt:variant>
      <vt:variant>
        <vt:i4>51</vt:i4>
      </vt:variant>
      <vt:variant>
        <vt:i4>0</vt:i4>
      </vt:variant>
      <vt:variant>
        <vt:i4>5</vt:i4>
      </vt:variant>
      <vt:variant>
        <vt:lpwstr>https://medium.com/@smallfishbigsea/faster-r-cnn-explained-864d4fb7e3f8</vt:lpwstr>
      </vt:variant>
      <vt:variant>
        <vt:lpwstr/>
      </vt:variant>
      <vt:variant>
        <vt:i4>2555909</vt:i4>
      </vt:variant>
      <vt:variant>
        <vt:i4>38</vt:i4>
      </vt:variant>
      <vt:variant>
        <vt:i4>0</vt:i4>
      </vt:variant>
      <vt:variant>
        <vt:i4>5</vt:i4>
      </vt:variant>
      <vt:variant>
        <vt:lpwstr/>
      </vt:variant>
      <vt:variant>
        <vt:lpwstr>_Toc4434209</vt:lpwstr>
      </vt:variant>
      <vt:variant>
        <vt:i4>2555909</vt:i4>
      </vt:variant>
      <vt:variant>
        <vt:i4>32</vt:i4>
      </vt:variant>
      <vt:variant>
        <vt:i4>0</vt:i4>
      </vt:variant>
      <vt:variant>
        <vt:i4>5</vt:i4>
      </vt:variant>
      <vt:variant>
        <vt:lpwstr/>
      </vt:variant>
      <vt:variant>
        <vt:lpwstr>_Toc4434208</vt:lpwstr>
      </vt:variant>
      <vt:variant>
        <vt:i4>2555909</vt:i4>
      </vt:variant>
      <vt:variant>
        <vt:i4>26</vt:i4>
      </vt:variant>
      <vt:variant>
        <vt:i4>0</vt:i4>
      </vt:variant>
      <vt:variant>
        <vt:i4>5</vt:i4>
      </vt:variant>
      <vt:variant>
        <vt:lpwstr/>
      </vt:variant>
      <vt:variant>
        <vt:lpwstr>_Toc4434207</vt:lpwstr>
      </vt:variant>
      <vt:variant>
        <vt:i4>2555909</vt:i4>
      </vt:variant>
      <vt:variant>
        <vt:i4>20</vt:i4>
      </vt:variant>
      <vt:variant>
        <vt:i4>0</vt:i4>
      </vt:variant>
      <vt:variant>
        <vt:i4>5</vt:i4>
      </vt:variant>
      <vt:variant>
        <vt:lpwstr/>
      </vt:variant>
      <vt:variant>
        <vt:lpwstr>_Toc4434206</vt:lpwstr>
      </vt:variant>
      <vt:variant>
        <vt:i4>2555909</vt:i4>
      </vt:variant>
      <vt:variant>
        <vt:i4>14</vt:i4>
      </vt:variant>
      <vt:variant>
        <vt:i4>0</vt:i4>
      </vt:variant>
      <vt:variant>
        <vt:i4>5</vt:i4>
      </vt:variant>
      <vt:variant>
        <vt:lpwstr/>
      </vt:variant>
      <vt:variant>
        <vt:lpwstr>_Toc4434205</vt:lpwstr>
      </vt:variant>
      <vt:variant>
        <vt:i4>2555909</vt:i4>
      </vt:variant>
      <vt:variant>
        <vt:i4>8</vt:i4>
      </vt:variant>
      <vt:variant>
        <vt:i4>0</vt:i4>
      </vt:variant>
      <vt:variant>
        <vt:i4>5</vt:i4>
      </vt:variant>
      <vt:variant>
        <vt:lpwstr/>
      </vt:variant>
      <vt:variant>
        <vt:lpwstr>_Toc4434204</vt:lpwstr>
      </vt:variant>
      <vt:variant>
        <vt:i4>2555909</vt:i4>
      </vt:variant>
      <vt:variant>
        <vt:i4>2</vt:i4>
      </vt:variant>
      <vt:variant>
        <vt:i4>0</vt:i4>
      </vt:variant>
      <vt:variant>
        <vt:i4>5</vt:i4>
      </vt:variant>
      <vt:variant>
        <vt:lpwstr/>
      </vt:variant>
      <vt:variant>
        <vt:lpwstr>_Toc4434203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
  <dc:creator>Прилуцкий</dc:creator>
  <cp:keywords/>
  <cp:lastModifiedBy>Godovitsyn, Maksim</cp:lastModifiedBy>
  <cp:revision>25</cp:revision>
  <cp:lastPrinted>2019-05-20T08:11:00Z</cp:lastPrinted>
  <dcterms:created xsi:type="dcterms:W3CDTF">2019-03-25T16:47:00Z</dcterms:created>
  <dcterms:modified xsi:type="dcterms:W3CDTF">2019-05-20T08:13:00Z</dcterms:modified>
</cp:coreProperties>
</file>